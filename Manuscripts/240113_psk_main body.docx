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F17B56" w14:textId="6183CB65" w:rsidR="00BB46E1" w:rsidRPr="004C2431" w:rsidRDefault="00B15E13" w:rsidP="004C2431">
      <w:pPr>
        <w:pStyle w:val="Title"/>
      </w:pPr>
      <w:r>
        <w:t xml:space="preserve">Predicted </w:t>
      </w:r>
      <w:ins w:id="1" w:author="Pranav Kulkarni" w:date="2025-09-02T16:21:00Z" w16du:dateUtc="2025-09-02T23:21:00Z">
        <w:r w:rsidR="00767F07">
          <w:t>c</w:t>
        </w:r>
      </w:ins>
      <w:commentRangeStart w:id="2"/>
      <w:del w:id="3" w:author="Pranav Kulkarni" w:date="2025-09-02T16:21:00Z" w16du:dateUtc="2025-09-02T23:21:00Z">
        <w:r w:rsidR="1245F2EB" w:rsidDel="00767F07">
          <w:delText>C</w:delText>
        </w:r>
      </w:del>
      <w:r w:rsidR="510A148F">
        <w:t xml:space="preserve">limate-driven </w:t>
      </w:r>
      <w:del w:id="4" w:author="Pranav Kulkarni" w:date="2025-09-02T16:20:00Z" w16du:dateUtc="2025-09-02T23:20:00Z">
        <w:r w:rsidR="002837F8" w:rsidDel="002837F8">
          <w:delText>predicted</w:delText>
        </w:r>
      </w:del>
      <w:r w:rsidR="54C814AD">
        <w:t>changes</w:t>
      </w:r>
      <w:r w:rsidR="5C29C45E">
        <w:t xml:space="preserve"> </w:t>
      </w:r>
      <w:r w:rsidR="510A148F">
        <w:t xml:space="preserve">in zoonotic risk of arenaviral </w:t>
      </w:r>
      <w:r w:rsidR="595D198D">
        <w:t xml:space="preserve">hemorrhagic </w:t>
      </w:r>
      <w:r w:rsidR="510A148F">
        <w:t>fever</w:t>
      </w:r>
      <w:r w:rsidR="595D198D">
        <w:t>s</w:t>
      </w:r>
      <w:r w:rsidR="510A148F">
        <w:t xml:space="preserve"> in South America</w:t>
      </w:r>
      <w:commentRangeEnd w:id="2"/>
      <w:r w:rsidR="00E15F34">
        <w:rPr>
          <w:rStyle w:val="CommentReference"/>
        </w:rPr>
        <w:commentReference w:id="2"/>
      </w:r>
    </w:p>
    <w:p w14:paraId="3D46A5E0" w14:textId="042DBA53" w:rsidR="00BB46E1" w:rsidRDefault="007D2E35" w:rsidP="0041265A">
      <w:pPr>
        <w:pStyle w:val="Subtitle"/>
        <w:rPr>
          <w:vertAlign w:val="superscript"/>
        </w:rPr>
      </w:pPr>
      <w:r w:rsidRPr="00D9622D">
        <w:t xml:space="preserve">Pranav S. </w:t>
      </w:r>
      <w:r w:rsidR="00BB46E1" w:rsidRPr="00D9622D">
        <w:t>Kulkarni</w:t>
      </w:r>
      <w:r w:rsidR="00BB46E1" w:rsidRPr="00D9622D">
        <w:rPr>
          <w:vertAlign w:val="superscript"/>
        </w:rPr>
        <w:t xml:space="preserve"> 1</w:t>
      </w:r>
      <w:r w:rsidR="00BB46E1" w:rsidRPr="00D9622D">
        <w:t xml:space="preserve">, </w:t>
      </w:r>
      <w:r w:rsidRPr="00D9622D">
        <w:t>Nuri</w:t>
      </w:r>
      <w:r w:rsidR="00373117" w:rsidRPr="00D9622D">
        <w:t xml:space="preserve"> Y. </w:t>
      </w:r>
      <w:r w:rsidR="00BB46E1" w:rsidRPr="00D9622D">
        <w:t>Flores-Perez</w:t>
      </w:r>
      <w:r w:rsidR="00BB46E1" w:rsidRPr="00D9622D">
        <w:rPr>
          <w:vertAlign w:val="superscript"/>
        </w:rPr>
        <w:t xml:space="preserve"> 1</w:t>
      </w:r>
      <w:r w:rsidR="00BB46E1" w:rsidRPr="00D9622D">
        <w:t>,</w:t>
      </w:r>
      <w:r w:rsidR="00373117" w:rsidRPr="00D9622D">
        <w:t xml:space="preserve"> Andie H.</w:t>
      </w:r>
      <w:r w:rsidR="00511106" w:rsidRPr="00D9622D">
        <w:t xml:space="preserve"> </w:t>
      </w:r>
      <w:r w:rsidR="005511CB" w:rsidRPr="00D9622D">
        <w:t xml:space="preserve">Jian </w:t>
      </w:r>
      <w:r w:rsidR="005511CB" w:rsidRPr="00D9622D">
        <w:rPr>
          <w:vertAlign w:val="superscript"/>
        </w:rPr>
        <w:t>1</w:t>
      </w:r>
      <w:r w:rsidR="005511CB" w:rsidRPr="00D9622D">
        <w:rPr>
          <w:vertAlign w:val="subscript"/>
        </w:rPr>
        <w:t>,</w:t>
      </w:r>
      <w:r w:rsidR="00BB46E1" w:rsidRPr="00D9622D">
        <w:t xml:space="preserve"> </w:t>
      </w:r>
      <w:r w:rsidR="00373117" w:rsidRPr="00D9622D">
        <w:t xml:space="preserve">Brian </w:t>
      </w:r>
      <w:r w:rsidR="005C3C92">
        <w:t xml:space="preserve">H. </w:t>
      </w:r>
      <w:r w:rsidR="00BB46E1" w:rsidRPr="00D9622D">
        <w:t xml:space="preserve">Bird </w:t>
      </w:r>
      <w:r w:rsidR="00BB46E1" w:rsidRPr="00D9622D">
        <w:rPr>
          <w:vertAlign w:val="superscript"/>
        </w:rPr>
        <w:t>2</w:t>
      </w:r>
      <w:r w:rsidR="00BB46E1" w:rsidRPr="00D9622D">
        <w:t>,</w:t>
      </w:r>
      <w:r w:rsidR="00373117" w:rsidRPr="00D9622D">
        <w:t xml:space="preserve"> Christine K.</w:t>
      </w:r>
      <w:r w:rsidR="00BB46E1" w:rsidRPr="00D9622D">
        <w:t xml:space="preserve"> Johnson </w:t>
      </w:r>
      <w:r w:rsidR="00BB46E1" w:rsidRPr="00D9622D">
        <w:rPr>
          <w:vertAlign w:val="superscript"/>
        </w:rPr>
        <w:t>2</w:t>
      </w:r>
      <w:r w:rsidR="00BB46E1" w:rsidRPr="00D9622D">
        <w:t>,</w:t>
      </w:r>
      <w:r w:rsidR="00373117" w:rsidRPr="00D9622D">
        <w:t xml:space="preserve"> Marcela</w:t>
      </w:r>
      <w:r w:rsidR="00BB46E1" w:rsidRPr="00D9622D">
        <w:t xml:space="preserve"> </w:t>
      </w:r>
      <w:proofErr w:type="spellStart"/>
      <w:r w:rsidR="009F70BE" w:rsidRPr="00D9622D">
        <w:t>Uhart</w:t>
      </w:r>
      <w:proofErr w:type="spellEnd"/>
      <w:r w:rsidR="009F70BE" w:rsidRPr="00D9622D">
        <w:t xml:space="preserve"> </w:t>
      </w:r>
      <w:r w:rsidR="009F70BE" w:rsidRPr="00D9622D">
        <w:rPr>
          <w:vertAlign w:val="superscript"/>
        </w:rPr>
        <w:t>2,3</w:t>
      </w:r>
      <w:r w:rsidR="009F70BE" w:rsidRPr="00D9622D">
        <w:t>,</w:t>
      </w:r>
      <w:r w:rsidR="00373117" w:rsidRPr="00D9622D">
        <w:t xml:space="preserve"> Pranav S.</w:t>
      </w:r>
      <w:r w:rsidR="009F70BE" w:rsidRPr="00D9622D">
        <w:t xml:space="preserve"> </w:t>
      </w:r>
      <w:r w:rsidR="00BB46E1" w:rsidRPr="00D9622D">
        <w:t>Pandit</w:t>
      </w:r>
      <w:r w:rsidR="00373117" w:rsidRPr="00D9622D">
        <w:t xml:space="preserve"> </w:t>
      </w:r>
      <w:r w:rsidR="00BB46E1" w:rsidRPr="00D9622D">
        <w:rPr>
          <w:vertAlign w:val="superscript"/>
        </w:rPr>
        <w:t>1</w:t>
      </w:r>
      <w:r w:rsidR="00BB46E1" w:rsidRPr="00D9622D">
        <w:t>.</w:t>
      </w:r>
    </w:p>
    <w:p w14:paraId="74490AB9" w14:textId="3F4E635C" w:rsidR="00BB46E1" w:rsidRPr="00BB46E1" w:rsidRDefault="00BB46E1" w:rsidP="00984F9C">
      <w:pPr>
        <w:overflowPunct/>
        <w:autoSpaceDE/>
        <w:autoSpaceDN/>
        <w:adjustRightInd/>
        <w:spacing w:before="0"/>
        <w:ind w:firstLine="0"/>
        <w:textAlignment w:val="auto"/>
      </w:pPr>
      <w:r w:rsidRPr="00BB46E1">
        <w:rPr>
          <w:vertAlign w:val="superscript"/>
        </w:rPr>
        <w:t>1</w:t>
      </w:r>
      <w:r w:rsidRPr="00BB46E1">
        <w:t xml:space="preserve"> Department of Population Health and Reproduction, School of Veterinary Medicine, University of California, Davis</w:t>
      </w:r>
    </w:p>
    <w:p w14:paraId="312D4C46" w14:textId="77777777" w:rsidR="00BB46E1" w:rsidRPr="00BB46E1" w:rsidRDefault="00BB46E1" w:rsidP="00984F9C">
      <w:pPr>
        <w:overflowPunct/>
        <w:autoSpaceDE/>
        <w:autoSpaceDN/>
        <w:adjustRightInd/>
        <w:spacing w:before="0"/>
        <w:ind w:firstLine="0"/>
        <w:textAlignment w:val="auto"/>
      </w:pPr>
      <w:r w:rsidRPr="00BB46E1">
        <w:rPr>
          <w:vertAlign w:val="superscript"/>
        </w:rPr>
        <w:t>2</w:t>
      </w:r>
      <w:r w:rsidRPr="00BB46E1">
        <w:t xml:space="preserve"> One Health Institute, School of Veterinary Medicine, University of California, Davis</w:t>
      </w:r>
    </w:p>
    <w:p w14:paraId="31D3F704" w14:textId="77777777" w:rsidR="00BB46E1" w:rsidRPr="00BB46E1" w:rsidRDefault="00BB46E1" w:rsidP="00984F9C">
      <w:pPr>
        <w:overflowPunct/>
        <w:autoSpaceDE/>
        <w:autoSpaceDN/>
        <w:adjustRightInd/>
        <w:spacing w:before="0"/>
        <w:ind w:firstLine="0"/>
        <w:textAlignment w:val="auto"/>
      </w:pPr>
      <w:r w:rsidRPr="00BB46E1">
        <w:rPr>
          <w:vertAlign w:val="superscript"/>
        </w:rPr>
        <w:t>3</w:t>
      </w:r>
      <w:r w:rsidRPr="00BB46E1">
        <w:t xml:space="preserve"> Karen C. Drayer Wildlife Center, School of Veterinary Medicine, University of California, Davis</w:t>
      </w:r>
    </w:p>
    <w:p w14:paraId="5E8B7BBF" w14:textId="77777777" w:rsidR="00BB46E1" w:rsidRDefault="00BB46E1">
      <w:pPr>
        <w:overflowPunct/>
        <w:autoSpaceDE/>
        <w:autoSpaceDN/>
        <w:adjustRightInd/>
        <w:spacing w:before="0"/>
        <w:textAlignment w:val="auto"/>
      </w:pPr>
    </w:p>
    <w:p w14:paraId="6FFC5491" w14:textId="77777777" w:rsidR="00BB46E1" w:rsidRDefault="00BB46E1">
      <w:pPr>
        <w:overflowPunct/>
        <w:autoSpaceDE/>
        <w:autoSpaceDN/>
        <w:adjustRightInd/>
        <w:spacing w:before="0"/>
        <w:textAlignment w:val="auto"/>
      </w:pPr>
    </w:p>
    <w:p w14:paraId="5B1B1682" w14:textId="212631B7" w:rsidR="00BB46E1" w:rsidRDefault="079D6808" w:rsidP="00474ABD">
      <w:pPr>
        <w:pStyle w:val="Heading1"/>
      </w:pPr>
      <w:r>
        <w:t>Abstract</w:t>
      </w:r>
    </w:p>
    <w:p w14:paraId="67C79AF1" w14:textId="1F24A9B9" w:rsidR="00BB46E1" w:rsidRDefault="14258281" w:rsidP="00460D9C">
      <w:r>
        <w:t xml:space="preserve">The long-term impacts of climate change on </w:t>
      </w:r>
      <w:r w:rsidR="7E38C7A4">
        <w:t xml:space="preserve">the </w:t>
      </w:r>
      <w:r>
        <w:t xml:space="preserve">risk of </w:t>
      </w:r>
      <w:r w:rsidR="3B1180FD">
        <w:t>zoonotic disease</w:t>
      </w:r>
      <w:r w:rsidR="2FC09FDD">
        <w:t xml:space="preserve"> outbreaks</w:t>
      </w:r>
      <w:r w:rsidR="3B1180FD">
        <w:t xml:space="preserve"> such as </w:t>
      </w:r>
      <w:r w:rsidR="53400150">
        <w:t xml:space="preserve">New World </w:t>
      </w:r>
      <w:r w:rsidR="1D35771E">
        <w:t>a</w:t>
      </w:r>
      <w:r w:rsidR="3B1180FD">
        <w:t>renaviral hemorrhagic fevers are poorly understood</w:t>
      </w:r>
      <w:r w:rsidR="2FC09FDD">
        <w:t xml:space="preserve"> </w:t>
      </w:r>
      <w:r w:rsidR="726F6251">
        <w:t>and understudied</w:t>
      </w:r>
      <w:r w:rsidR="3B1180FD">
        <w:t>.</w:t>
      </w:r>
      <w:r w:rsidR="726F6251">
        <w:t xml:space="preserve"> </w:t>
      </w:r>
      <w:r w:rsidR="226B4E1A">
        <w:t>E</w:t>
      </w:r>
      <w:r w:rsidR="726F6251">
        <w:t>ndemic areas and the</w:t>
      </w:r>
      <w:r w:rsidR="7C3B73E9">
        <w:t>ir</w:t>
      </w:r>
      <w:r w:rsidR="726F6251">
        <w:t xml:space="preserve"> surrounding regions are expected to undergo significant changes in </w:t>
      </w:r>
      <w:r w:rsidR="536A8ED5">
        <w:t xml:space="preserve">both </w:t>
      </w:r>
      <w:r w:rsidR="1D35771E">
        <w:t>climate</w:t>
      </w:r>
      <w:r w:rsidR="726F6251">
        <w:t xml:space="preserve"> patterns and anthropogenic activities. </w:t>
      </w:r>
      <w:r w:rsidR="24624BE5">
        <w:t xml:space="preserve">Through this study we </w:t>
      </w:r>
      <w:r w:rsidR="0DE6C603">
        <w:t xml:space="preserve">aimed to </w:t>
      </w:r>
      <w:r w:rsidR="24624BE5">
        <w:t xml:space="preserve">advance insight </w:t>
      </w:r>
      <w:r w:rsidR="4A92B95A">
        <w:t xml:space="preserve">into </w:t>
      </w:r>
      <w:r w:rsidR="0DE6C603">
        <w:t xml:space="preserve">the impact of climate change on the </w:t>
      </w:r>
      <w:r w:rsidR="00B76EB1">
        <w:t xml:space="preserve">spillover </w:t>
      </w:r>
      <w:r w:rsidR="0DE6C603">
        <w:t xml:space="preserve">risks of neglected </w:t>
      </w:r>
      <w:r w:rsidR="24624BE5">
        <w:t>high</w:t>
      </w:r>
      <w:r w:rsidR="0C741559">
        <w:t>-</w:t>
      </w:r>
      <w:r w:rsidR="24624BE5">
        <w:t>impact zoonotic diseases such as New World Arenaviruses (NWAs) in South America.</w:t>
      </w:r>
      <w:r w:rsidR="31463351">
        <w:t xml:space="preserve"> </w:t>
      </w:r>
      <w:r w:rsidR="679BE428">
        <w:t>A robust predictive modeling framework that integrated force-of-infection models with comprehensive species distribution algorithms was developed for understanding the effects of climate change on zoonotic disease risk.</w:t>
      </w:r>
    </w:p>
    <w:p w14:paraId="13076820" w14:textId="40CB7B00" w:rsidR="00BB46E1" w:rsidRDefault="24624BE5" w:rsidP="00460D9C">
      <w:r>
        <w:t>W</w:t>
      </w:r>
      <w:r w:rsidR="31463351">
        <w:t xml:space="preserve">e predicted </w:t>
      </w:r>
      <w:r w:rsidR="74A6DE65">
        <w:t>a</w:t>
      </w:r>
      <w:r w:rsidR="31463351">
        <w:t xml:space="preserve"> substantial increase in the risk of NWA spillover from </w:t>
      </w:r>
      <w:r w:rsidR="0A68A367">
        <w:t xml:space="preserve">known </w:t>
      </w:r>
      <w:r w:rsidR="31463351">
        <w:t>rodent reservoirs to humans</w:t>
      </w:r>
      <w:r w:rsidR="0A68A367">
        <w:t xml:space="preserve"> in the next two decades</w:t>
      </w:r>
      <w:r w:rsidR="78BE4B7C">
        <w:t xml:space="preserve">. </w:t>
      </w:r>
      <w:r w:rsidR="14A80D8F">
        <w:t>R</w:t>
      </w:r>
      <w:r w:rsidR="78BE4B7C">
        <w:t xml:space="preserve">isk </w:t>
      </w:r>
      <w:r w:rsidR="41450F96">
        <w:t xml:space="preserve">was predicted to increase with </w:t>
      </w:r>
      <w:r w:rsidR="78BE4B7C">
        <w:t xml:space="preserve"> climate change and related anthropogenic </w:t>
      </w:r>
      <w:r w:rsidR="5775B16C">
        <w:t xml:space="preserve">factors </w:t>
      </w:r>
      <w:r w:rsidR="78BE4B7C">
        <w:t xml:space="preserve">regardless of the severity of the </w:t>
      </w:r>
      <w:r w:rsidR="511186CF">
        <w:t>projected climate change scenario</w:t>
      </w:r>
      <w:r w:rsidR="3212720C">
        <w:t xml:space="preserve"> modeled</w:t>
      </w:r>
      <w:r w:rsidR="511186CF">
        <w:t>. For all NWAs studied, reservoir habitat</w:t>
      </w:r>
      <w:r w:rsidR="7F842D66">
        <w:t>s</w:t>
      </w:r>
      <w:r w:rsidR="511186CF">
        <w:t xml:space="preserve"> were predicted to </w:t>
      </w:r>
      <w:r w:rsidR="07C7FEE6">
        <w:t>spread out</w:t>
      </w:r>
      <w:r w:rsidR="511186CF">
        <w:t xml:space="preserve"> </w:t>
      </w:r>
      <w:r w:rsidR="7027C0A1">
        <w:t>in the future</w:t>
      </w:r>
      <w:r w:rsidR="4E7632C8">
        <w:t>,</w:t>
      </w:r>
      <w:r w:rsidR="7027C0A1">
        <w:t xml:space="preserve"> increasing the chance of human-rodent interactions and consequently the spillover of NWA infections.</w:t>
      </w:r>
      <w:r w:rsidR="5A039267">
        <w:t xml:space="preserve"> </w:t>
      </w:r>
      <w:r w:rsidR="2F57D795">
        <w:t xml:space="preserve">Depending on the </w:t>
      </w:r>
      <w:r w:rsidR="548F2481">
        <w:t>r</w:t>
      </w:r>
      <w:r w:rsidR="0608FA3E">
        <w:t>eservoir species</w:t>
      </w:r>
      <w:r w:rsidR="548F2481">
        <w:t xml:space="preserve">, </w:t>
      </w:r>
      <w:r w:rsidR="0608FA3E">
        <w:t>habitat</w:t>
      </w:r>
      <w:r w:rsidR="548F2481">
        <w:t xml:space="preserve"> changes</w:t>
      </w:r>
      <w:r w:rsidR="5C4F33F3">
        <w:t xml:space="preserve"> </w:t>
      </w:r>
      <w:r w:rsidR="0608FA3E">
        <w:t xml:space="preserve">were found to be </w:t>
      </w:r>
      <w:r w:rsidR="2F57D795">
        <w:t>sensitive to the long-term</w:t>
      </w:r>
      <w:r w:rsidR="0608FA3E">
        <w:t xml:space="preserve"> </w:t>
      </w:r>
      <w:r w:rsidR="5411D0CE">
        <w:t xml:space="preserve">changes in </w:t>
      </w:r>
      <w:r w:rsidR="003F591D">
        <w:t>varying</w:t>
      </w:r>
      <w:r w:rsidR="5C4F33F3">
        <w:t xml:space="preserve"> climate and land</w:t>
      </w:r>
      <w:r w:rsidR="6DBB0B01">
        <w:t>-</w:t>
      </w:r>
      <w:r w:rsidR="5C4F33F3">
        <w:t xml:space="preserve">use </w:t>
      </w:r>
      <w:r w:rsidR="27F19269">
        <w:t>features</w:t>
      </w:r>
      <w:r w:rsidR="5C4F33F3">
        <w:t xml:space="preserve">. </w:t>
      </w:r>
    </w:p>
    <w:p w14:paraId="601B92CD" w14:textId="7D88A7F6" w:rsidR="7540D756" w:rsidRDefault="7540D756" w:rsidP="7540D756">
      <w:pPr>
        <w:pStyle w:val="Heading2"/>
      </w:pPr>
    </w:p>
    <w:p w14:paraId="1A426364" w14:textId="77777777" w:rsidR="00984F9C" w:rsidRPr="00984F9C" w:rsidRDefault="00BB46E1" w:rsidP="00984F9C">
      <w:pPr>
        <w:pStyle w:val="Heading2"/>
        <w:rPr>
          <w:iCs/>
        </w:rPr>
      </w:pPr>
      <w:r w:rsidRPr="00984F9C">
        <w:t>Keywords</w:t>
      </w:r>
    </w:p>
    <w:p w14:paraId="41242965" w14:textId="005B5354" w:rsidR="00BB46E1" w:rsidRDefault="00984F9C" w:rsidP="7540D756">
      <w:pPr>
        <w:ind w:firstLine="0"/>
        <w:rPr>
          <w:rFonts w:ascii="Calibri" w:eastAsiaTheme="majorEastAsia" w:hAnsi="Calibri" w:cs="Calibri"/>
          <w:b/>
          <w:bCs/>
          <w:sz w:val="28"/>
          <w:szCs w:val="28"/>
          <w:shd w:val="clear" w:color="auto" w:fill="FFFFFF"/>
        </w:rPr>
      </w:pPr>
      <w:proofErr w:type="spellStart"/>
      <w:r>
        <w:t>M</w:t>
      </w:r>
      <w:r w:rsidR="00AE01E4">
        <w:t>ammarenavirus</w:t>
      </w:r>
      <w:proofErr w:type="spellEnd"/>
      <w:r w:rsidR="00CC6108">
        <w:t xml:space="preserve">, </w:t>
      </w:r>
      <w:r w:rsidR="00EF3965">
        <w:t xml:space="preserve">rodent reservoirs, </w:t>
      </w:r>
      <w:r w:rsidR="00A57E18">
        <w:t>species distribution, spillover</w:t>
      </w:r>
      <w:r w:rsidR="00F826F9">
        <w:t xml:space="preserve">, </w:t>
      </w:r>
      <w:r w:rsidR="00E371F2">
        <w:t>machine learning</w:t>
      </w:r>
    </w:p>
    <w:p w14:paraId="2D4D544F" w14:textId="535DE90D" w:rsidR="523610B6" w:rsidRDefault="13FE7F5A">
      <w:r>
        <w:t xml:space="preserve"> </w:t>
      </w:r>
    </w:p>
    <w:p w14:paraId="3A2BB388" w14:textId="240F676F" w:rsidR="004847B7" w:rsidRPr="00C1167A" w:rsidRDefault="21C28EE5" w:rsidP="008F6F3B">
      <w:pPr>
        <w:pStyle w:val="Heading1"/>
      </w:pPr>
      <w:r>
        <w:t>Main</w:t>
      </w:r>
    </w:p>
    <w:p w14:paraId="4DDB472B" w14:textId="5F4C962F" w:rsidR="004847B7" w:rsidRPr="003C2D3E" w:rsidRDefault="0F0B4D5C" w:rsidP="00062C4E">
      <w:r>
        <w:t>C</w:t>
      </w:r>
      <w:r w:rsidR="3111B0A2" w:rsidRPr="0027716F">
        <w:t xml:space="preserve">limate change </w:t>
      </w:r>
      <w:r w:rsidR="0ED34EE2" w:rsidRPr="0027716F">
        <w:t>ha</w:t>
      </w:r>
      <w:r w:rsidR="0ED34EE2">
        <w:t>s</w:t>
      </w:r>
      <w:r w:rsidR="3111B0A2" w:rsidRPr="0027716F">
        <w:t xml:space="preserve"> been found to exacerbate 58% of human infectious diseases</w:t>
      </w:r>
      <w:r w:rsidR="1BCED568" w:rsidRPr="009E4C14">
        <w:rPr>
          <w:iCs w:val="0"/>
        </w:rPr>
        <w:t xml:space="preserve"> </w:t>
      </w:r>
      <w:r w:rsidR="00BD6049" w:rsidRPr="003C2D3E">
        <w:fldChar w:fldCharType="begin"/>
      </w:r>
      <w:r w:rsidR="00457861" w:rsidRPr="003C2D3E">
        <w:instrText xml:space="preserve"> ADDIN ZOTERO_ITEM CSL_CITATION {"citationID":"IVR7SnOX","properties":{"formattedCitation":"\\super 1\\nosupersub{}","plainCitation":"1","noteIndex":0},"citationItems":[{"id":614,"uris":["http://zotero.org/groups/5467322/items/CX64DAPL"],"itemData":{"id":614,"type":"article-journal","container-title":"Nature climate change","ISSN":"1758-678X","issue":"9","journalAbbreviation":"Nature climate change","note":"publisher: Nature Publishing Group UK London","page":"869-875","title":"Over half of known human pathogenic diseases can be aggravated by climate change","volume":"12","author":[{"family":"Mora","given":"Camilo"},{"family":"McKenzie","given":"Tristan"},{"family":"Gaw","given":"Isabella M"},{"family":"Dean","given":"Jacqueline M"},{"family":"Hammerstein","given":"Hannah","non-dropping-particle":"von"},{"family":"Knudson","given":"Tabatha A"},{"family":"Setter","given":"Renee O"},{"family":"Smith","given":"Charlotte Z"},{"family":"Webster","given":"Kira M"},{"family":"Patz","given":"Jonathan A"}],"issued":{"date-parts":[["2022"]]}}}],"schema":"https://github.com/citation-style-language/schema/raw/master/csl-citation.json"} </w:instrText>
      </w:r>
      <w:r w:rsidR="00BD6049" w:rsidRPr="003C2D3E">
        <w:fldChar w:fldCharType="separate"/>
      </w:r>
      <w:r w:rsidR="5E4A6246" w:rsidRPr="003C2D3E">
        <w:rPr>
          <w:kern w:val="0"/>
          <w:vertAlign w:val="superscript"/>
        </w:rPr>
        <w:t>1</w:t>
      </w:r>
      <w:r w:rsidR="00BD6049" w:rsidRPr="003C2D3E">
        <w:fldChar w:fldCharType="end"/>
      </w:r>
      <w:r w:rsidR="1BCED568" w:rsidRPr="003C2D3E">
        <w:t xml:space="preserve">. </w:t>
      </w:r>
      <w:r w:rsidR="2FDD211E">
        <w:t>Moreover, l</w:t>
      </w:r>
      <w:r w:rsidR="0ED34EE2">
        <w:t>ong-term</w:t>
      </w:r>
      <w:r w:rsidR="64E1DD9C" w:rsidRPr="003C2D3E">
        <w:t xml:space="preserve"> </w:t>
      </w:r>
      <w:r w:rsidR="641E4257">
        <w:t>changes in</w:t>
      </w:r>
      <w:r w:rsidR="04383A19" w:rsidRPr="003C2D3E">
        <w:t xml:space="preserve"> </w:t>
      </w:r>
      <w:r w:rsidR="64E1DD9C" w:rsidRPr="003C2D3E">
        <w:t xml:space="preserve">climate and </w:t>
      </w:r>
      <w:r w:rsidR="641E4257">
        <w:t>adverse</w:t>
      </w:r>
      <w:r w:rsidR="64E1DD9C">
        <w:t xml:space="preserve"> </w:t>
      </w:r>
      <w:r w:rsidR="64E1DD9C" w:rsidRPr="003C2D3E">
        <w:t xml:space="preserve">weather events </w:t>
      </w:r>
      <w:r w:rsidR="35CFBD29">
        <w:t xml:space="preserve">have well-documented effects </w:t>
      </w:r>
      <w:r w:rsidR="64E1DD9C" w:rsidRPr="003C2D3E">
        <w:t xml:space="preserve">on </w:t>
      </w:r>
      <w:r w:rsidR="552BF7D6">
        <w:t xml:space="preserve">the </w:t>
      </w:r>
      <w:r w:rsidR="64E1DD9C" w:rsidRPr="003C2D3E">
        <w:t>spread of vector</w:t>
      </w:r>
      <w:r w:rsidR="36745478">
        <w:t>-</w:t>
      </w:r>
      <w:r w:rsidR="64E1DD9C" w:rsidRPr="003C2D3E">
        <w:t>borne diseases</w:t>
      </w:r>
      <w:r w:rsidR="004847B7" w:rsidRPr="003C2D3E">
        <w:fldChar w:fldCharType="begin"/>
      </w:r>
      <w:r w:rsidR="00457861" w:rsidRPr="003C2D3E">
        <w:instrText xml:space="preserve"> ADDIN ZOTERO_ITEM CSL_CITATION {"citationID":"3lxfExO0","properties":{"formattedCitation":"\\super 2\\uc0\\u8211{}4\\nosupersub{}","plainCitation":"2–4","noteIndex":0},"citationItems":[{"id":667,"uris":["http://zotero.org/groups/5467322/items/S7T632NF"],"itemData":{"id":667,"type":"article-journal","abstract":"Emerging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B."},{"family":"Martínez-López","given":"Beatriz"}],"issued":{"date-parts":[["2022",2,1]]}}},{"id":669,"uris":["http://zotero.org/groups/5467322/items/WHHE6UA8"],"itemData":{"id":669,"type":"article-journal","abstract":"Global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Research","DOI":"10.1007/s11356-020-08896-w","ISSN":"1614-7499","issue":"18","journalAbbreviation":"Environ Sci Pollut Res","language":"en","page":"22336-22352","source":"Springer Link","title":"Climatic changes and their role in emergence and re-emergence of diseases","volume":"27","author":[{"family":"El-Sayed","given":"Amr"},{"family":"Kamel","given":"Mohamed"}],"issued":{"date-parts":[["2020",6,1]]}}},{"id":671,"uris":["http://zotero.org/groups/5467322/items/QJF4JWJT"],"itemData":{"id":671,"type":"article-journal","abstract":"Vector-borne diseases are transmitted by haematophagous arthropods (for example, mosquitoes, ticks and sandflies) to humans and wild and domestic animals, with the largest burden on global public health disproportionately affecting people in tropical and subtropical areas. Because vectors are ectothermic, climate and weather alterations (for example, temperature, rainfall and humidity) can affect their reproduction, survival, geographic distribution and, consequently, ability to transmit pathogens. However, the effects of climate change on vector-borne diseases can be multifaceted and complex, sometimes with ambiguous consequences. In this Review, we discuss the potential effects of climate change, weather and other anthropogenic factors, including land use, human mobility and behaviour, as possible contributors to the redistribution of vectors and spread of vector-borne diseases worldwide.","container-title":"Nature Reviews Microbiology","DOI":"10.1038/s41579-024-01026-0","ISSN":"1740-1534","issue":"8","journalAbbreviation":"Nat Rev Microbiol","language":"en","license":"2024 Springer Nature Limited","note":"publisher: Nature Publishing Group","page":"476-491","source":"www.nature.com","title":"Effects of climate change and human activities on vector-borne diseases","volume":"22","author":[{"family":"Souza","given":"William M.","non-dropping-particle":"de"},{"family":"Weaver","given":"Scott C."}],"issued":{"date-parts":[["2024",8]]}}}],"schema":"https://github.com/citation-style-language/schema/raw/master/csl-citation.json"} </w:instrText>
      </w:r>
      <w:r w:rsidR="004847B7" w:rsidRPr="003C2D3E">
        <w:fldChar w:fldCharType="separate"/>
      </w:r>
      <w:r w:rsidR="5E4A6246" w:rsidRPr="003C2D3E">
        <w:rPr>
          <w:kern w:val="0"/>
          <w:vertAlign w:val="superscript"/>
        </w:rPr>
        <w:t>2–4</w:t>
      </w:r>
      <w:r w:rsidR="004847B7" w:rsidRPr="003C2D3E">
        <w:fldChar w:fldCharType="end"/>
      </w:r>
      <w:r w:rsidR="64E1DD9C" w:rsidRPr="003C2D3E">
        <w:t xml:space="preserve">. </w:t>
      </w:r>
      <w:r w:rsidR="4EA799FE" w:rsidRPr="003C2D3E">
        <w:t>M</w:t>
      </w:r>
      <w:r w:rsidR="503E0DDA" w:rsidRPr="003C2D3E">
        <w:t xml:space="preserve">ultiple climate models </w:t>
      </w:r>
      <w:r w:rsidR="7810A912">
        <w:t>have</w:t>
      </w:r>
      <w:r w:rsidR="503E0DDA" w:rsidRPr="003C2D3E">
        <w:t xml:space="preserve"> predicted </w:t>
      </w:r>
      <w:r w:rsidR="28C6EAE3">
        <w:t xml:space="preserve">shifts </w:t>
      </w:r>
      <w:r w:rsidR="503E0DDA" w:rsidRPr="003C2D3E">
        <w:t xml:space="preserve">in </w:t>
      </w:r>
      <w:r w:rsidR="2AA4489A">
        <w:t xml:space="preserve">the </w:t>
      </w:r>
      <w:r w:rsidR="503E0DDA" w:rsidRPr="003C2D3E">
        <w:t>habitats of vectors</w:t>
      </w:r>
      <w:r w:rsidR="426F70B8">
        <w:t>,</w:t>
      </w:r>
      <w:r w:rsidR="22B2C104">
        <w:t xml:space="preserve"> including changes in rainfall and temperature patterns</w:t>
      </w:r>
      <w:r w:rsidR="748470AB">
        <w:t xml:space="preserve"> </w:t>
      </w:r>
      <w:r w:rsidR="7C5522D0">
        <w:fldChar w:fldCharType="begin"/>
      </w:r>
      <w:r w:rsidR="7C5522D0">
        <w:instrText xml:space="preserve"> ADDIN ZOTERO_ITEM CSL_CITATION {"citationID":"36poEOd1","properties":{"formattedCitation":"\\super 2\\nosupersub{}","plainCitation":"2","noteIndex":0},"citationItems":[{"id":667,"uris":["http://zotero.org/groups/5467322/items/S7T632NF"],"itemData":{"id":667,"type":"article-journal","abstract":"Emerging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B."},{"family":"Martínez-López","given":"Beatriz"}],"issued":{"date-parts":[["2022",2,1]]}}}],"schema":"https://github.com/citation-style-language/schema/raw/master/csl-citation.json"} </w:instrText>
      </w:r>
      <w:r w:rsidR="7C5522D0">
        <w:fldChar w:fldCharType="separate"/>
      </w:r>
      <w:r w:rsidR="748470AB" w:rsidRPr="395584EC">
        <w:rPr>
          <w:vertAlign w:val="superscript"/>
        </w:rPr>
        <w:t>2</w:t>
      </w:r>
      <w:r w:rsidR="7C5522D0">
        <w:fldChar w:fldCharType="end"/>
      </w:r>
      <w:r w:rsidR="0F82B817">
        <w:t xml:space="preserve">, </w:t>
      </w:r>
      <w:r w:rsidR="7956491C" w:rsidRPr="003C2D3E">
        <w:t>lead</w:t>
      </w:r>
      <w:r w:rsidR="0F82B817">
        <w:t>ing</w:t>
      </w:r>
      <w:r w:rsidR="7956491C" w:rsidRPr="003C2D3E">
        <w:t xml:space="preserve"> to </w:t>
      </w:r>
      <w:r w:rsidR="6E1C9C24" w:rsidRPr="003C2D3E">
        <w:t xml:space="preserve">an </w:t>
      </w:r>
      <w:r w:rsidR="7956491C" w:rsidRPr="003C2D3E">
        <w:t xml:space="preserve">increased </w:t>
      </w:r>
      <w:r w:rsidR="005A2183">
        <w:t xml:space="preserve">transmission </w:t>
      </w:r>
      <w:r w:rsidR="00A46B23">
        <w:t xml:space="preserve">and potential outbreak </w:t>
      </w:r>
      <w:r w:rsidR="7956491C" w:rsidRPr="003C2D3E">
        <w:t xml:space="preserve">risk of </w:t>
      </w:r>
      <w:r w:rsidR="2B695C11" w:rsidRPr="003C2D3E">
        <w:t>arthropod</w:t>
      </w:r>
      <w:r w:rsidR="595E9A95" w:rsidRPr="003C2D3E">
        <w:t xml:space="preserve">-borne </w:t>
      </w:r>
      <w:r w:rsidR="403BB317">
        <w:t xml:space="preserve">diseases like </w:t>
      </w:r>
      <w:r w:rsidR="58DF0B23">
        <w:t>Y</w:t>
      </w:r>
      <w:r w:rsidR="7956491C" w:rsidRPr="003C2D3E">
        <w:t xml:space="preserve">ellow fever, </w:t>
      </w:r>
      <w:r w:rsidR="491367BE">
        <w:t>D</w:t>
      </w:r>
      <w:r w:rsidR="7956491C" w:rsidRPr="003C2D3E">
        <w:t xml:space="preserve">engue, </w:t>
      </w:r>
      <w:r w:rsidR="395AC4BA">
        <w:t xml:space="preserve">and </w:t>
      </w:r>
      <w:r w:rsidR="43BE38CA" w:rsidRPr="003C2D3E">
        <w:t>Lyme disease</w:t>
      </w:r>
      <w:r w:rsidR="5066E92B">
        <w:t xml:space="preserve"> </w:t>
      </w:r>
      <w:r w:rsidR="43BE38CA" w:rsidRPr="003C2D3E">
        <w:t>in non-endemic regions</w:t>
      </w:r>
      <w:r w:rsidR="6B1E9EFA">
        <w:t xml:space="preserve"> </w:t>
      </w:r>
      <w:r w:rsidR="00AF6895" w:rsidRPr="003C2D3E">
        <w:fldChar w:fldCharType="begin"/>
      </w:r>
      <w:r w:rsidR="000D0B06">
        <w:instrText xml:space="preserve"> ADDIN ZOTERO_ITEM CSL_CITATION {"citationID":"Q65HNltS","properties":{"formattedCitation":"\\super 2\\nosupersub{}","plainCitation":"2","noteIndex":0},"citationItems":[{"id":667,"uris":["http://zotero.org/groups/5467322/items/S7T632NF"],"itemData":{"id":667,"type":"article-journal","abstract":"Emerging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B."},{"family":"Martínez-López","given":"Beatriz"}],"issued":{"date-parts":[["2022",2,1]]}}}],"schema":"https://github.com/citation-style-language/schema/raw/master/csl-citation.json"} </w:instrText>
      </w:r>
      <w:r w:rsidR="00AF6895" w:rsidRPr="003C2D3E">
        <w:fldChar w:fldCharType="separate"/>
      </w:r>
      <w:r w:rsidR="344C1914" w:rsidRPr="003C2D3E">
        <w:rPr>
          <w:kern w:val="0"/>
          <w:vertAlign w:val="superscript"/>
        </w:rPr>
        <w:t>2</w:t>
      </w:r>
      <w:r w:rsidR="00AF6895" w:rsidRPr="003C2D3E">
        <w:fldChar w:fldCharType="end"/>
      </w:r>
      <w:r w:rsidR="43BE38CA" w:rsidRPr="003C2D3E">
        <w:t>.</w:t>
      </w:r>
      <w:r w:rsidR="503E0DDA" w:rsidRPr="003C2D3E">
        <w:t xml:space="preserve"> </w:t>
      </w:r>
      <w:r w:rsidR="06697DA2" w:rsidRPr="003C2D3E">
        <w:t xml:space="preserve">Indeed, </w:t>
      </w:r>
      <w:r w:rsidR="6A098629">
        <w:t>l</w:t>
      </w:r>
      <w:r w:rsidR="7E5746DE">
        <w:t xml:space="preserve">ocalized endemic </w:t>
      </w:r>
      <w:r w:rsidR="64E1DD9C" w:rsidRPr="003C2D3E">
        <w:t xml:space="preserve">neglected tropical diseases </w:t>
      </w:r>
      <w:r w:rsidR="039EFF5E">
        <w:t xml:space="preserve">are </w:t>
      </w:r>
      <w:r w:rsidR="5F73E19C">
        <w:t xml:space="preserve">being </w:t>
      </w:r>
      <w:r w:rsidR="039EFF5E">
        <w:t xml:space="preserve">increasingly </w:t>
      </w:r>
      <w:r w:rsidR="64E1DD9C" w:rsidRPr="003C2D3E">
        <w:t>reported in neighboring</w:t>
      </w:r>
      <w:r w:rsidR="04DCDED0">
        <w:t>,</w:t>
      </w:r>
      <w:r w:rsidR="64E1DD9C" w:rsidRPr="003C2D3E">
        <w:t xml:space="preserve"> previously unaffected</w:t>
      </w:r>
      <w:r w:rsidR="18A516CF">
        <w:t>,</w:t>
      </w:r>
      <w:r w:rsidR="64E1DD9C" w:rsidRPr="003C2D3E">
        <w:t xml:space="preserve"> areas</w:t>
      </w:r>
      <w:r w:rsidR="709587B9">
        <w:t xml:space="preserve"> </w:t>
      </w:r>
      <w:r w:rsidR="0065292D" w:rsidRPr="003C2D3E">
        <w:fldChar w:fldCharType="begin"/>
      </w:r>
      <w:r w:rsidR="00677268" w:rsidRPr="003C2D3E">
        <w:instrText xml:space="preserve"> ADDIN ZOTERO_ITEM CSL_CITATION {"citationID":"kuZwg0qx","properties":{"formattedCitation":"\\super 3\\nosupersub{}","plainCitation":"3","noteIndex":0},"citationItems":[{"id":669,"uris":["http://zotero.org/groups/5467322/items/WHHE6UA8"],"itemData":{"id":669,"type":"article-journal","abstract":"Global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Research","DOI":"10.1007/s11356-020-08896-w","ISSN":"1614-7499","issue":"18","journalAbbreviation":"Environ Sci Pollut Res","language":"en","page":"22336-22352","source":"Springer Link","title":"Climatic changes and their role in emergence and re-emergence of diseases","volume":"27","author":[{"family":"El-Sayed","given":"Amr"},{"family":"Kamel","given":"Mohamed"}],"issued":{"date-parts":[["2020",6,1]]}}}],"schema":"https://github.com/citation-style-language/schema/raw/master/csl-citation.json"} </w:instrText>
      </w:r>
      <w:r w:rsidR="0065292D" w:rsidRPr="003C2D3E">
        <w:fldChar w:fldCharType="separate"/>
      </w:r>
      <w:r w:rsidR="148CCE4A" w:rsidRPr="003C2D3E">
        <w:rPr>
          <w:kern w:val="0"/>
          <w:vertAlign w:val="superscript"/>
        </w:rPr>
        <w:t>3</w:t>
      </w:r>
      <w:r w:rsidR="0065292D" w:rsidRPr="003C2D3E">
        <w:fldChar w:fldCharType="end"/>
      </w:r>
      <w:r w:rsidR="64E1DD9C" w:rsidRPr="003C2D3E">
        <w:t xml:space="preserve">. </w:t>
      </w:r>
      <w:r w:rsidR="59D99EE3">
        <w:t xml:space="preserve">Similar to arthropod-borne diseases, rodent-borne diseases are also expected to be affected by climate change </w:t>
      </w:r>
      <w:r w:rsidR="6E2B5906">
        <w:fldChar w:fldCharType="begin"/>
      </w:r>
      <w:r w:rsidR="00300BE3">
        <w:instrText xml:space="preserve"> ADDIN ZOTERO_ITEM CSL_CITATION {"citationID":"ODL2oodg","properties":{"formattedCitation":"\\super 2,3,5\\nosupersub{}","plainCitation":"2,3,5","noteIndex":0},"citationItems":[{"id":667,"uris":["http://zotero.org/groups/5467322/items/S7T632NF"],"itemData":{"id":667,"type":"article-journal","abstract":"Emerging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B."},{"family":"Martínez-López","given":"Beatriz"}],"issued":{"date-parts":[["2022",2,1]]}}},{"id":669,"uris":["http://zotero.org/groups/5467322/items/WHHE6UA8"],"itemData":{"id":669,"type":"article-journal","abstract":"Global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Research","DOI":"10.1007/s11356-020-08896-w","ISSN":"1614-7499","issue":"18","journalAbbreviation":"Environ Sci Pollut Res","language":"en","page":"22336-22352","source":"Springer Link","title":"Climatic changes and their role in emergence and re-emergence of diseases","volume":"27","author":[{"family":"El-Sayed","given":"Amr"},{"family":"Kamel","given":"Mohamed"}],"issued":{"date-parts":[["2020",6,1]]}}},{"id":673,"uris":["http://zotero.org/groups/5467322/items/ZD8BMCMA"],"itemData":{"id":673,"type":"article-journal","abstract":"Rodents are known to be reservoir hosts for at least 60 zoonotic diseases and are known to play an important role in their transmission and spread in different ways. We sampled different rodent communities within and around human settlements in Northern Senegal, an area subjected to major environmental transformations associated with global changes. Herein, we conducted an epidemiological study on their bacterial communities. One hundred and seventy-one (171) invasive and native rodents were captured, 50 from outdoor trapping sites and 121 rodents from indoor habitats, consisting of five species. The DNA of thirteen pathogens was successfully screened on the rodents’ spleens. We found: 2.3% of spleens positive to Piroplasmida and amplified one which gave a potentially new species Candidatus “Theileria senegalensis”; 9.35% of Bartonella spp. and amplified 10, giving three genotypes; 3.5% of filariasis species; 18.12% of Anaplasmataceae species and amplified only 5, giving a new potential species Candidatus “Ehrlichia senegalensis”; 2.33% of Hepatozoon spp.; 3.5% of Kinetoplastidae spp.; and 15.2% of Borrelia spp. and amplified 8 belonging all to Borrelia crocidurae. Some of the species of pathogens carried by the rodents of our studied area may be unknown because most of those we have identified are new species. In one bacterial taxon, Anaplasma, a positive correlation between host body mass and infection was found. Overall, male and invasive rodents appeared less infected than female and native ones, respectively.","container-title":"Pathogens","DOI":"10.3390/pathogens9030202","ISSN":"2076-0817","issue":"3","language":"en","license":"http://creativecommons.org/licenses/by/3.0/","note":"number: 3\npublisher: Multidisciplinary Digital Publishing Institute","page":"202","source":"www.mdpi.com","title":"Rodents as Hosts of Pathogens and Related Zoonotic Disease Risk","volume":"9","author":[{"family":"Dahmana","given":"Handi"},{"family":"Granjon","given":"Laurent"},{"family":"Diagne","given":"Christophe"},{"family":"Davoust","given":"Bernard"},{"family":"Fenollar","given":"Florence"},{"family":"Mediannikov","given":"Oleg"}],"issued":{"date-parts":[["2020",3]]}}}],"schema":"https://github.com/citation-style-language/schema/raw/master/csl-citation.json"} </w:instrText>
      </w:r>
      <w:r w:rsidR="6E2B5906">
        <w:fldChar w:fldCharType="separate"/>
      </w:r>
      <w:r w:rsidR="00300BE3" w:rsidRPr="00300BE3">
        <w:rPr>
          <w:rFonts w:cs="Arial"/>
          <w:kern w:val="0"/>
          <w:vertAlign w:val="superscript"/>
        </w:rPr>
        <w:t>2,3,5</w:t>
      </w:r>
      <w:r w:rsidR="6E2B5906">
        <w:fldChar w:fldCharType="end"/>
      </w:r>
      <w:r w:rsidR="59D99EE3">
        <w:t>.</w:t>
      </w:r>
    </w:p>
    <w:p w14:paraId="6F2DCA4F" w14:textId="56BBE10B" w:rsidR="00A74250" w:rsidRDefault="1D2F70E3" w:rsidP="00062C4E">
      <w:r w:rsidRPr="003C2D3E">
        <w:t xml:space="preserve">Climate change </w:t>
      </w:r>
      <w:r w:rsidR="300CD335" w:rsidRPr="003C2D3E">
        <w:t xml:space="preserve">affects disease risk </w:t>
      </w:r>
      <w:r w:rsidR="3CE4F1E8">
        <w:t xml:space="preserve">via </w:t>
      </w:r>
      <w:r w:rsidR="300CD335" w:rsidRPr="003C2D3E">
        <w:t xml:space="preserve">three key </w:t>
      </w:r>
      <w:r w:rsidR="0017695B">
        <w:t>mechanisms</w:t>
      </w:r>
      <w:r w:rsidR="721CF609">
        <w:t>:</w:t>
      </w:r>
      <w:r w:rsidR="300CD335" w:rsidRPr="003C2D3E">
        <w:t xml:space="preserve"> (</w:t>
      </w:r>
      <w:proofErr w:type="spellStart"/>
      <w:r w:rsidR="300CD335" w:rsidRPr="003C2D3E">
        <w:t>i</w:t>
      </w:r>
      <w:proofErr w:type="spellEnd"/>
      <w:r w:rsidR="300CD335" w:rsidRPr="003C2D3E">
        <w:t xml:space="preserve">) </w:t>
      </w:r>
      <w:r w:rsidR="53F6D937" w:rsidRPr="003C2D3E">
        <w:t xml:space="preserve">the </w:t>
      </w:r>
      <w:r w:rsidR="300CD335" w:rsidRPr="003C2D3E">
        <w:t>expansion of suitable habitats</w:t>
      </w:r>
      <w:r w:rsidR="202E5DF6">
        <w:t>,</w:t>
      </w:r>
      <w:r w:rsidR="300CD335" w:rsidRPr="003C2D3E">
        <w:t xml:space="preserve"> </w:t>
      </w:r>
      <w:r w:rsidR="145464E0" w:rsidRPr="003C2D3E">
        <w:t xml:space="preserve">(ii) </w:t>
      </w:r>
      <w:r w:rsidR="03C7951E" w:rsidRPr="003C2D3E">
        <w:t xml:space="preserve">warmer zones </w:t>
      </w:r>
      <w:r w:rsidR="145464E0" w:rsidRPr="003C2D3E">
        <w:t>chang</w:t>
      </w:r>
      <w:r w:rsidR="674366C6" w:rsidRPr="003C2D3E">
        <w:t>ing</w:t>
      </w:r>
      <w:r w:rsidR="145464E0" w:rsidRPr="003C2D3E">
        <w:t xml:space="preserve"> </w:t>
      </w:r>
      <w:r w:rsidR="60908A06">
        <w:t xml:space="preserve">vector </w:t>
      </w:r>
      <w:r w:rsidR="145464E0" w:rsidRPr="003C2D3E">
        <w:t>behavior</w:t>
      </w:r>
      <w:r w:rsidR="2B30D12E" w:rsidRPr="003C2D3E">
        <w:t xml:space="preserve"> </w:t>
      </w:r>
      <w:r w:rsidR="79339E8B">
        <w:t xml:space="preserve">, and, in turn, </w:t>
      </w:r>
      <w:r w:rsidR="300CD335" w:rsidRPr="003C2D3E">
        <w:t>(ii</w:t>
      </w:r>
      <w:r w:rsidR="145464E0" w:rsidRPr="003C2D3E">
        <w:t>i</w:t>
      </w:r>
      <w:r w:rsidR="300CD335" w:rsidRPr="003C2D3E">
        <w:t>) longer disease outbreak seasons</w:t>
      </w:r>
      <w:r w:rsidR="00231648" w:rsidRPr="003C2D3E">
        <w:fldChar w:fldCharType="begin"/>
      </w:r>
      <w:r w:rsidR="00300BE3">
        <w:instrText xml:space="preserve"> ADDIN ZOTERO_ITEM CSL_CITATION {"citationID":"a2khh1vq5m7","properties":{"formattedCitation":"\\super 6\\nosupersub{}","plainCitation":"6","noteIndex":0},"citationItems":[{"id":952,"uris":["http://zotero.org/groups/5467322/items/PMBFCEG3"],"itemData":{"id":952,"type":"webpage","abstract":"The risk of vector-borne diseases like dengue and Zika will increase as climate change alters temperatures and weather patterns. Here's what you need to know.","container-title":"Wellcome","language":"en","title":"How does climate change affect vector-borne diseases? | News","title-short":"How does climate change affect vector-borne diseases?","URL":"https://wellcome.org/news/how-climate-change-affects-vector-borne-diseases","author":[{"literal":"Wellcome Trust"}],"accessed":{"date-parts":[["2025",3,12]]},"issued":{"date-parts":[["2024",5,14]]}}}],"schema":"https://github.com/citation-style-language/schema/raw/master/csl-citation.json"} </w:instrText>
      </w:r>
      <w:r w:rsidR="00231648" w:rsidRPr="003C2D3E">
        <w:fldChar w:fldCharType="separate"/>
      </w:r>
      <w:r w:rsidR="00300BE3" w:rsidRPr="00300BE3">
        <w:rPr>
          <w:rFonts w:cs="Arial"/>
          <w:kern w:val="0"/>
          <w:vertAlign w:val="superscript"/>
        </w:rPr>
        <w:t>6</w:t>
      </w:r>
      <w:r w:rsidR="00231648" w:rsidRPr="003C2D3E">
        <w:fldChar w:fldCharType="end"/>
      </w:r>
      <w:r w:rsidR="0B1C4C46" w:rsidRPr="003C2D3E">
        <w:t>.</w:t>
      </w:r>
      <w:r w:rsidR="399BD995">
        <w:t xml:space="preserve"> </w:t>
      </w:r>
      <w:r w:rsidR="004847B7" w:rsidRPr="003C2D3E">
        <w:fldChar w:fldCharType="begin"/>
      </w:r>
      <w:r w:rsidR="00300BE3">
        <w:instrText xml:space="preserve"> ADDIN ZOTERO_ITEM CSL_CITATION {"citationID":"H66dWQZu","properties":{"formattedCitation":"\\super 2,3,7\\nosupersub{}","plainCitation":"2,3,7","dontUpdate":true,"noteIndex":0},"citationItems":[{"id":667,"uris":["http://zotero.org/groups/5467322/items/S7T632NF"],"itemData":{"id":667,"type":"article-journal","abstract":"Emerging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B."},{"family":"Martínez-López","given":"Beatriz"}],"issued":{"date-parts":[["2022",2,1]]}}},{"id":669,"uris":["http://zotero.org/groups/5467322/items/WHHE6UA8"],"itemData":{"id":669,"type":"article-journal","abstract":"Global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Research","DOI":"10.1007/s11356-020-08896-w","ISSN":"1614-7499","issue":"18","journalAbbreviation":"Environ Sci Pollut Res","language":"en","page":"22336-22352","source":"Springer Link","title":"Climatic changes and their role in emergence and re-emergence of diseases","volume":"27","author":[{"family":"El-Sayed","given":"Amr"},{"family":"Kamel","given":"Mohamed"}],"issued":{"date-parts":[["2020",6,1]]}}},{"id":673,"uris":["http://zotero.org/groups/5467322/items/ZD8BMCMA"],"itemData":{"id":673,"type":"article-journal","abstract":"Rodents are known to be reservoir hosts for at least 60 zoonotic diseases and are known to play an important role in their transmission and spread in different ways. We sampled different rodent communities within and around human settlements in Northern Senegal, an area subjected to major environmental transformations associated with global changes. Herein, we conducted an epidemiological study on their bacterial communities. One hundred and seventy-one (171) invasive and native rodents were captured, 50 from outdoor trapping sites and 121 rodents from indoor habitats, consisting of five species. The DNA of thirteen pathogens was successfully screened on the rodents’ spleens. We found: 2.3% of spleens positive to Piroplasmida and amplified one which gave a potentially new species Candidatus “Theileria senegalensis”; 9.35% of Bartonella spp. and amplified 10, giving three genotypes; 3.5% of filariasis species; 18.12% of Anaplasmataceae species and amplified only 5, giving a new potential species Candidatus “Ehrlichia senegalensis”; 2.33% of Hepatozoon spp.; 3.5% of Kinetoplastidae spp.; and 15.2% of Borrelia spp. and amplified 8 belonging all to Borrelia crocidurae. Some of the species of pathogens carried by the rodents of our studied area may be unknown because most of those we have identified are new species. In one bacterial taxon, Anaplasma, a positive correlation between host body mass and infection was found. Overall, male and invasive rodents appeared less infected than female and native ones, respectively.","container-title":"Pathogens","DOI":"10.3390/pathogens9030202","ISSN":"2076-0817","issue":"3","language":"en","license":"http://creativecommons.org/licenses/by/3.0/","note":"number: 3\npublisher: Multidisciplinary Digital Publishing Institute","page":"202","source":"www.mdpi.com","title":"Rodents as Hosts of Pathogens and Related Zoonotic Disease Risk","volume":"9","author":[{"family":"Dahmana","given":"Handi"},{"family":"Granjon","given":"Laurent"},{"family":"Diagne","given":"Christophe"},{"family":"Davoust","given":"Bernard"},{"family":"Fenollar","given":"Florence"},{"family":"Mediannikov","given":"Oleg"}],"issued":{"date-parts":[["2020",3]]}}},{"id":612,"uris":["http://zotero.org/groups/5467322/items/CRYF3BVJ"],"itemData":{"id":612,"type":"article-journal","container-title":"Nature","ISSN":"1476-4687","issue":"7919","journalAbbreviation":"Nature","note":"publisher: Nature Publishing Group","page":"555-562","title":"Climate change increases cross-species viral transmission risk","volume":"607","author":[{"family":"Carlson","given":"Colin J"},{"family":"Albery","given":"Gregory F"},{"family":"Merow","given":"Cory"},{"family":"Trisos","given":"Christopher H"},{"family":"Zipfel","given":"Casey M"},{"family":"Eskew","given":"Evan A"},{"family":"Olival","given":"Kevin J"},{"family":"Ross","given":"Noam"},{"family":"Bansal","given":"Shweta"}],"issued":{"date-parts":[["2022"]]}}}],"schema":"https://github.com/citation-style-language/schema/raw/master/csl-citation.json"} </w:instrText>
      </w:r>
      <w:r w:rsidR="004847B7" w:rsidRPr="003C2D3E">
        <w:fldChar w:fldCharType="separate"/>
      </w:r>
      <w:r w:rsidR="004847B7" w:rsidRPr="003C2D3E">
        <w:fldChar w:fldCharType="end"/>
      </w:r>
      <w:r w:rsidR="64E1DD9C" w:rsidRPr="003C2D3E">
        <w:t xml:space="preserve"> </w:t>
      </w:r>
      <w:r w:rsidR="4AC5418F">
        <w:t xml:space="preserve">Carlson et al. (2022), estimated that, globally, more than 3000 mammalian species, </w:t>
      </w:r>
      <w:r w:rsidR="4AC5418F">
        <w:lastRenderedPageBreak/>
        <w:t xml:space="preserve">including rodents, are expected to change habitats by 2070 </w:t>
      </w:r>
      <w:r w:rsidR="0AA07E49">
        <w:fldChar w:fldCharType="begin"/>
      </w:r>
      <w:r w:rsidR="00300BE3">
        <w:instrText xml:space="preserve"> ADDIN ZOTERO_ITEM CSL_CITATION {"citationID":"hJ4BakGJ","properties":{"formattedCitation":"\\super 7\\nosupersub{}","plainCitation":"7","noteIndex":0},"citationItems":[{"id":612,"uris":["http://zotero.org/groups/5467322/items/CRYF3BVJ"],"itemData":{"id":612,"type":"article-journal","container-title":"Nature","ISSN":"1476-4687","issue":"7919","journalAbbreviation":"Nature","note":"publisher: Nature Publishing Group","page":"555-562","title":"Climate change increases cross-species viral transmission risk","volume":"607","author":[{"family":"Carlson","given":"Colin J"},{"family":"Albery","given":"Gregory F"},{"family":"Merow","given":"Cory"},{"family":"Trisos","given":"Christopher H"},{"family":"Zipfel","given":"Casey M"},{"family":"Eskew","given":"Evan A"},{"family":"Olival","given":"Kevin J"},{"family":"Ross","given":"Noam"},{"family":"Bansal","given":"Shweta"}],"issued":{"date-parts":[["2022"]]}}}],"schema":"https://github.com/citation-style-language/schema/raw/master/csl-citation.json"} </w:instrText>
      </w:r>
      <w:r w:rsidR="0AA07E49">
        <w:fldChar w:fldCharType="separate"/>
      </w:r>
      <w:r w:rsidR="00300BE3" w:rsidRPr="00300BE3">
        <w:rPr>
          <w:rFonts w:cs="Arial"/>
          <w:kern w:val="0"/>
          <w:vertAlign w:val="superscript"/>
        </w:rPr>
        <w:t>7</w:t>
      </w:r>
      <w:r w:rsidR="0AA07E49">
        <w:fldChar w:fldCharType="end"/>
      </w:r>
      <w:r w:rsidR="4AC5418F">
        <w:t xml:space="preserve">. </w:t>
      </w:r>
      <w:r w:rsidR="32775A26">
        <w:t xml:space="preserve">This could have devastating impacts on disease spread. </w:t>
      </w:r>
      <w:r w:rsidR="76CC6EBE" w:rsidRPr="003C2D3E">
        <w:t>Guterres and de Lemos (2018) demonstrated that zoonotic outbreaks of rodent-borne hantaviral infections can be predicted with reasonable accuracy by tracking changes in the environmental and climati</w:t>
      </w:r>
      <w:r w:rsidR="00BF049D">
        <w:t>c</w:t>
      </w:r>
      <w:r w:rsidR="76CC6EBE" w:rsidRPr="003C2D3E">
        <w:t xml:space="preserve"> </w:t>
      </w:r>
      <w:r w:rsidR="284BAB26">
        <w:t>conditions</w:t>
      </w:r>
      <w:r w:rsidR="76CC6EBE" w:rsidRPr="003C2D3E">
        <w:t xml:space="preserve"> </w:t>
      </w:r>
      <w:r w:rsidR="006C190D" w:rsidRPr="003C2D3E">
        <w:fldChar w:fldCharType="begin"/>
      </w:r>
      <w:r w:rsidR="00234BB2" w:rsidRPr="003C2D3E">
        <w:instrText xml:space="preserve"> ADDIN ZOTERO_ITEM CSL_CITATION {"citationID":"PtQRTTYm","properties":{"formattedCitation":"\\super 8\\nosupersub{}","plainCitation":"8","noteIndex":0},"citationItems":[{"id":680,"uris":["http://zotero.org/groups/5467322/items/ERNE8KZW"],"itemData":{"id":680,"type":"article-journal","abstract":"Most human pathogenic hantaviruses cause severe hemorrhagic fevers with a high rate of fatalities, such as occurs due to the genotypes causing hantavirus cardiopulmonary syndrome carried by the New World Sigmodontinae and Neotominae rodents. An increasing number of outbreaks and the possibility of cases spreading over international borders have led to greater interest in these viruses and the environmental determinants that facilitate their transmission. Rodents, shrews, moles and bats act as reservoir hosts of hantaviruses, and within the hantavirus transmission flow, the prevalence and distribution of infection in reservoir hosts is influenced by a range of factors. Climate change and landscape alteration affect hantavirus transmission, but the outcomes can differ among different hantaviruses and for the same virus in differentbiomes. However, it is evident that the underlying mechanisms that mediate hantavirus transmission are largely unknown, so that much work remains to be done regarding the transmission dynamics of hantaviruses. Overall, our review highlights the importance of examining interactions over several trophic levels and the underlying mechanisms (density and trait-mediated indirect effects) linking predation risk and hantavirus transmission, to develop an ecological framework to understand disease in natural, preserved and degraded systems.","container-title":"One Health","DOI":"10.1016/j.onehlt.2017.12.002","ISSN":"2352-7714","journalAbbreviation":"One Health","page":"27-33","source":"ScienceDirect","title":"Hantaviruses and a neglected environmental determinant","volume":"5","author":[{"family":"Guterres","given":"Alexandro"},{"family":"Lemos","given":"Elba Regina Sampaio","non-dropping-particle":"de"}],"issued":{"date-parts":[["2018",6,1]]}}}],"schema":"https://github.com/citation-style-language/schema/raw/master/csl-citation.json"} </w:instrText>
      </w:r>
      <w:r w:rsidR="006C190D" w:rsidRPr="003C2D3E">
        <w:fldChar w:fldCharType="separate"/>
      </w:r>
      <w:r w:rsidR="7CDEFACD" w:rsidRPr="003C2D3E">
        <w:rPr>
          <w:kern w:val="0"/>
          <w:vertAlign w:val="superscript"/>
        </w:rPr>
        <w:t>8</w:t>
      </w:r>
      <w:r w:rsidR="006C190D" w:rsidRPr="003C2D3E">
        <w:fldChar w:fldCharType="end"/>
      </w:r>
      <w:r w:rsidR="76CC6EBE" w:rsidRPr="003C2D3E">
        <w:t>.</w:t>
      </w:r>
      <w:r w:rsidR="64E1DD9C" w:rsidRPr="003C2D3E">
        <w:t xml:space="preserve"> </w:t>
      </w:r>
      <w:r w:rsidR="77013696">
        <w:t xml:space="preserve"> </w:t>
      </w:r>
      <w:r w:rsidR="64E1DD9C" w:rsidRPr="003C2D3E">
        <w:t xml:space="preserve">Particularly, the risk of </w:t>
      </w:r>
      <w:r w:rsidR="00EB6147">
        <w:t xml:space="preserve">high consequence </w:t>
      </w:r>
      <w:proofErr w:type="spellStart"/>
      <w:r w:rsidR="64E1DD9C" w:rsidRPr="003C2D3E">
        <w:t>mammarenaviral</w:t>
      </w:r>
      <w:proofErr w:type="spellEnd"/>
      <w:r w:rsidR="64E1DD9C" w:rsidRPr="003C2D3E">
        <w:t xml:space="preserve"> infections </w:t>
      </w:r>
      <w:r w:rsidR="32931DF2">
        <w:t>in</w:t>
      </w:r>
      <w:r w:rsidR="64E1DD9C" w:rsidRPr="003C2D3E">
        <w:t xml:space="preserve"> humans, such as Lassa </w:t>
      </w:r>
      <w:r w:rsidR="7035C4CA">
        <w:t>f</w:t>
      </w:r>
      <w:r w:rsidR="64E1DD9C" w:rsidRPr="003C2D3E">
        <w:t xml:space="preserve">ever </w:t>
      </w:r>
      <w:r w:rsidR="2642BD7F" w:rsidRPr="003C2D3E">
        <w:t xml:space="preserve">(caused by Lassa </w:t>
      </w:r>
      <w:r w:rsidR="7035C4CA">
        <w:t>f</w:t>
      </w:r>
      <w:r w:rsidR="2642BD7F" w:rsidRPr="003C2D3E">
        <w:t xml:space="preserve">ever virus) </w:t>
      </w:r>
      <w:r w:rsidR="62F31C96">
        <w:t xml:space="preserve">and </w:t>
      </w:r>
      <w:r w:rsidR="64E1DD9C" w:rsidRPr="003C2D3E">
        <w:t>Argentine hemorrhagic fever</w:t>
      </w:r>
      <w:r w:rsidR="2642BD7F" w:rsidRPr="003C2D3E">
        <w:t xml:space="preserve"> (caused by </w:t>
      </w:r>
      <w:proofErr w:type="spellStart"/>
      <w:r w:rsidR="2642BD7F" w:rsidRPr="003C2D3E">
        <w:t>Junin</w:t>
      </w:r>
      <w:proofErr w:type="spellEnd"/>
      <w:r w:rsidR="2642BD7F" w:rsidRPr="003C2D3E">
        <w:t xml:space="preserve"> virus)</w:t>
      </w:r>
      <w:r w:rsidR="64E1DD9C" w:rsidRPr="003C2D3E">
        <w:t xml:space="preserve">, will be </w:t>
      </w:r>
      <w:r w:rsidR="3518FC2D" w:rsidRPr="003C2D3E">
        <w:t xml:space="preserve">affected </w:t>
      </w:r>
      <w:r w:rsidR="64E1DD9C" w:rsidRPr="003C2D3E">
        <w:t xml:space="preserve">given the expected changes in climate and </w:t>
      </w:r>
      <w:r w:rsidR="05457C38" w:rsidRPr="003C2D3E">
        <w:t xml:space="preserve">the </w:t>
      </w:r>
      <w:r w:rsidR="64E1DD9C" w:rsidRPr="003C2D3E">
        <w:t>environment in the coming</w:t>
      </w:r>
      <w:r w:rsidR="62BB2365">
        <w:t xml:space="preserve"> two to five</w:t>
      </w:r>
      <w:r w:rsidR="64E1DD9C" w:rsidRPr="003C2D3E">
        <w:t xml:space="preserve"> decades</w:t>
      </w:r>
      <w:r w:rsidR="05A894F1" w:rsidRPr="003C2D3E">
        <w:t xml:space="preserve"> </w:t>
      </w:r>
      <w:r w:rsidR="007820C8" w:rsidRPr="003C2D3E">
        <w:fldChar w:fldCharType="begin"/>
      </w:r>
      <w:r w:rsidR="008F22AA">
        <w:instrText xml:space="preserve"> ADDIN ZOTERO_ITEM CSL_CITATION {"citationID":"PvcgnBSJ","properties":{"formattedCitation":"\\super 9\\nosupersub{}","plainCitation":"9","noteIndex":0},"citationItems":[{"id":947,"uris":["http://zotero.org/groups/5467322/items/XNQ3V83I"],"itemData":{"id":947,"type":"article-journal","container-title":"Clinical Microbiology and Infection","DOI":"10.1111/j.1469-0691.2009.02847.x","ISSN":"1198743X","issue":"6","journalAbbreviation":"Clinical Microbiology and Infection","language":"en","license":"https://www.elsevier.com/tdm/userlicense/1.0/","page":"504-509","source":"DOI.org (Crossref)","title":"Influence of climate change on the incidence and impact of arenavirus diseases: a speculative assessment","title-short":"Influence of climate change on the incidence and impact of arenavirus diseases","volume":"15","author":[{"family":"Clegg","given":"J.C."}],"issued":{"date-parts":[["2009",6]]}}}],"schema":"https://github.com/citation-style-language/schema/raw/master/csl-citation.json"} </w:instrText>
      </w:r>
      <w:r w:rsidR="007820C8" w:rsidRPr="003C2D3E">
        <w:fldChar w:fldCharType="separate"/>
      </w:r>
      <w:r w:rsidR="78E87B73" w:rsidRPr="008F22AA">
        <w:rPr>
          <w:kern w:val="0"/>
          <w:vertAlign w:val="superscript"/>
        </w:rPr>
        <w:t>9</w:t>
      </w:r>
      <w:r w:rsidR="007820C8" w:rsidRPr="003C2D3E">
        <w:fldChar w:fldCharType="end"/>
      </w:r>
      <w:r w:rsidR="64E1DD9C" w:rsidRPr="003C2D3E">
        <w:t xml:space="preserve">. </w:t>
      </w:r>
      <w:r w:rsidR="2642BD7F" w:rsidRPr="003C2D3E">
        <w:t xml:space="preserve">Due to their potential impact, Lassa fever virus and </w:t>
      </w:r>
      <w:proofErr w:type="spellStart"/>
      <w:r w:rsidR="15F2639F" w:rsidRPr="003C2D3E">
        <w:t>Junin</w:t>
      </w:r>
      <w:proofErr w:type="spellEnd"/>
      <w:r w:rsidR="15F2639F" w:rsidRPr="003C2D3E">
        <w:t xml:space="preserve"> virus (JUNV)</w:t>
      </w:r>
      <w:r w:rsidR="2642BD7F" w:rsidRPr="003C2D3E">
        <w:t xml:space="preserve"> have been selected as prototype viruses for pandemic preparedness</w:t>
      </w:r>
      <w:r w:rsidR="00AE3D74" w:rsidRPr="003C2D3E">
        <w:fldChar w:fldCharType="begin"/>
      </w:r>
      <w:r w:rsidR="0063690A">
        <w:instrText xml:space="preserve"> ADDIN ZOTERO_ITEM CSL_CITATION {"citationID":"a10gu68qnn","properties":{"formattedCitation":"\\super 10\\uc0\\u8211{}12\\nosupersub{}","plainCitation":"10–12","noteIndex":0},"citationItems":[{"id":788,"uris":["http://zotero.org/groups/5467322/items/SMVSHF28"],"itemData":{"id":788,"type":"webpage","abstract":"A special Oct. 19 supplement to the Journal of Infectious Diseases contains nine articles intended as a summary of a National Institute of Allergy and Infectious Diseases (NIAID)-hosted pandemic preparedness workshop that featured scientific experts on viral families of pandemic concern.","language":"en","title":"Scientists Discuss Prototype Pathogens for Pandemic Preparedness | NIAID: National Institute of Allergy and Infectious Diseases","title-short":"Scientists Discuss Prototype Pathogens for Pandemic Preparedness | NIAID","URL":"https://www.niaid.nih.gov/news-events/scientists-discuss-prototype-pathogens-pandemic-preparedness","author":[{"literal":"NIAID Now"}],"accessed":{"date-parts":[["2025",1,13]]},"issued":{"date-parts":[["2023",10,19]]}}},{"id":790,"uris":["http://zotero.org/groups/5467322/items/ICHWA6XD"],"itemData":{"id":790,"type":"webpage","abstract":"NIAID’s biodefense pathogen list is periodically reviewed and is subject to revision in conjunction with our federal partners, including the U.S. Department of Homeland Security, which determines threat assessments, and the Centers for Disease Control and Prevention, which is responsible for responding to emerging pathogen threats in the United States.","language":"en","title":"NIAID Biodefense Pathogens | NIAID: National Institute of Allergy and Infectious Diseases","title-short":"NIAID Biodefense Pathogens | NIAID","URL":"https://www.niaid.nih.gov/research/niaid-biodefense-pathogens","author":[{"literal":"NIAID"}],"accessed":{"date-parts":[["2025",1,13]]},"issued":{"date-parts":[["2024",6,13]]}}},{"id":1080,"uris":["http://zotero.org/groups/5467322/items/9UFAWLNE"],"itemData":{"id":1080,"type":"webpage","abstract":"Worldwide, the number of potential pathogens is very large, while the resources for disease research and development (R&amp;D) is limited. To ensure efforts under WHO’s R&amp;D Blueprint are focused and productive, a list of diseases and pathogens\n    are prioritized for R&amp;D in public health emergency contexts.A WHO tool distinguishes which diseases pose the greatest public health risk due to their epidemic potential and/or whether there is no or insufficient countermeasures.At present, the priority diseases are:COVID-19Crimean-Congo haemorrhagic feverEbola virus disease and Marburg virus diseaseLassa feverMiddle East respiratory syndrome coronavirus (MERS-CoV) and Severe Acute Respiratory Syndrome (SARS)Nipah and henipaviral diseasesRift Valley feverZika“Disease X”*This is not an exhaustive list, nor does it indicate the most likely causes of the next epidemic. WHO reviews and updates this list as needs arise, and methodologies change. Based on the priority diseases, WHO then works to develop R&amp;D roadmaps for\n    each one.* Disease X represents the knowledge that a serious international epidemic could be caused by a pathogen currently unknown to cause human disease. The R&amp;D Blueprint explicitly seeks to enable early cross-cutting R&amp;D preparedness that is also relevant for an unknown “Disease X”.","language":"en","title":"Prioritizing diseases for research and development in emergency contexts","URL":"https://www.who.int/activities/prioritizing-diseases-for-research-and-development-in-emergency-contexts","author":[{"literal":"WHO EMRO"}],"accessed":{"date-parts":[["2025",8,20]]}}}],"schema":"https://github.com/citation-style-language/schema/raw/master/csl-citation.json"} </w:instrText>
      </w:r>
      <w:r w:rsidR="00AE3D74" w:rsidRPr="003C2D3E">
        <w:fldChar w:fldCharType="separate"/>
      </w:r>
      <w:r w:rsidR="441C4033" w:rsidRPr="0063690A">
        <w:rPr>
          <w:rFonts w:cs="Arial"/>
          <w:kern w:val="0"/>
          <w:vertAlign w:val="superscript"/>
        </w:rPr>
        <w:t>10–12</w:t>
      </w:r>
      <w:r w:rsidR="00AE3D74" w:rsidRPr="003C2D3E">
        <w:fldChar w:fldCharType="end"/>
      </w:r>
      <w:r w:rsidR="2642BD7F">
        <w:t xml:space="preserve">. </w:t>
      </w:r>
      <w:r w:rsidR="4F0D15AE" w:rsidRPr="003C2D3E">
        <w:t xml:space="preserve">Specifically, </w:t>
      </w:r>
      <w:r w:rsidR="05B3F438" w:rsidRPr="003C2D3E">
        <w:t xml:space="preserve">the </w:t>
      </w:r>
      <w:r w:rsidR="4F0D15AE">
        <w:t xml:space="preserve">risk of Lassa </w:t>
      </w:r>
      <w:r w:rsidR="551A6088">
        <w:t>f</w:t>
      </w:r>
      <w:r w:rsidR="4F0D15AE">
        <w:t xml:space="preserve">ever </w:t>
      </w:r>
      <w:r w:rsidR="4F0D15AE" w:rsidRPr="78F5FBED">
        <w:t xml:space="preserve">(reservoir </w:t>
      </w:r>
      <w:proofErr w:type="spellStart"/>
      <w:r w:rsidR="4F0D15AE" w:rsidRPr="352CFE06">
        <w:rPr>
          <w:i/>
        </w:rPr>
        <w:t>Mastomys</w:t>
      </w:r>
      <w:proofErr w:type="spellEnd"/>
      <w:r w:rsidR="4F0D15AE" w:rsidRPr="352CFE06">
        <w:rPr>
          <w:i/>
        </w:rPr>
        <w:t xml:space="preserve"> </w:t>
      </w:r>
      <w:proofErr w:type="spellStart"/>
      <w:r w:rsidR="4F0D15AE" w:rsidRPr="352CFE06">
        <w:rPr>
          <w:i/>
        </w:rPr>
        <w:t>natalensis</w:t>
      </w:r>
      <w:proofErr w:type="spellEnd"/>
      <w:r w:rsidR="4F0D15AE">
        <w:t>)</w:t>
      </w:r>
      <w:r w:rsidR="4F0D15AE" w:rsidRPr="003C2D3E">
        <w:t xml:space="preserve"> </w:t>
      </w:r>
      <w:r w:rsidR="4F0D15AE">
        <w:t xml:space="preserve">in Western African countries is </w:t>
      </w:r>
      <w:r w:rsidR="4F0D15AE" w:rsidRPr="003C2D3E">
        <w:t xml:space="preserve">projected </w:t>
      </w:r>
      <w:r w:rsidR="4F0D15AE">
        <w:t>to</w:t>
      </w:r>
      <w:r w:rsidR="4F0D15AE" w:rsidRPr="003C2D3E">
        <w:t xml:space="preserve"> increase significantly as the regional climate changes over </w:t>
      </w:r>
      <w:r w:rsidR="5379B0D0">
        <w:t xml:space="preserve">the </w:t>
      </w:r>
      <w:r w:rsidR="4F0D15AE" w:rsidRPr="003C2D3E">
        <w:t>coming</w:t>
      </w:r>
      <w:r w:rsidR="136CFA06" w:rsidRPr="003C2D3E">
        <w:t xml:space="preserve"> </w:t>
      </w:r>
      <w:r w:rsidR="2DF3FBD5">
        <w:t>two decades</w:t>
      </w:r>
      <w:r w:rsidR="00794BD1">
        <w:fldChar w:fldCharType="begin"/>
      </w:r>
      <w:r w:rsidR="0063690A">
        <w:instrText xml:space="preserve"> ADDIN ZOTERO_ITEM CSL_CITATION {"citationID":"a2gumcd4aqe","properties":{"formattedCitation":"\\super 13\\nosupersub{}","plainCitation":"13","noteIndex":0},"citationItems":[{"id":615,"uris":["http://zotero.org/groups/5467322/items/IIZ264JY"],"itemData":{"id":615,"type":"article-journal","container-title":"Methods in Ecology and Evolution","ISSN":"2041-210X","issue":"6","journalAbbreviation":"Methods in Ecology and Evolution","note":"publisher: Wiley Online Library","page":"646-655","title":"Environmental</w:instrText>
      </w:r>
      <w:r w:rsidR="0063690A">
        <w:rPr>
          <w:rFonts w:ascii="Cambria Math" w:hAnsi="Cambria Math" w:cs="Cambria Math"/>
        </w:rPr>
        <w:instrText>‐</w:instrText>
      </w:r>
      <w:r w:rsidR="0063690A">
        <w:instrText xml:space="preserve">mechanistic modelling of the impact of global change on human zoonotic disease emergence: A case study of Lassa fever","volume":"7","author":[{"family":"Redding","given":"David W"},{"family":"Moses","given":"Lina M"},{"family":"Cunningham","given":"Andrew A"},{"family":"Wood","given":"James"},{"family":"Jones","given":"Kate E"}],"issued":{"date-parts":[["2016"]]}}}],"schema":"https://github.com/citation-style-language/schema/raw/master/csl-citation.json"} </w:instrText>
      </w:r>
      <w:r w:rsidR="00794BD1">
        <w:fldChar w:fldCharType="separate"/>
      </w:r>
      <w:r w:rsidR="441C4033" w:rsidRPr="0063690A">
        <w:rPr>
          <w:rFonts w:cs="Arial"/>
          <w:kern w:val="0"/>
          <w:vertAlign w:val="superscript"/>
        </w:rPr>
        <w:t>13</w:t>
      </w:r>
      <w:r w:rsidR="00794BD1">
        <w:fldChar w:fldCharType="end"/>
      </w:r>
      <w:r w:rsidR="4F0D15AE">
        <w:t xml:space="preserve">. </w:t>
      </w:r>
    </w:p>
    <w:p w14:paraId="0465B5C5" w14:textId="22695CA6" w:rsidR="004847B7" w:rsidRPr="003C2D3E" w:rsidRDefault="39299224" w:rsidP="000E4203">
      <w:pPr>
        <w:spacing w:line="259" w:lineRule="auto"/>
      </w:pPr>
      <w:r>
        <w:t>A</w:t>
      </w:r>
      <w:r w:rsidR="64E1DD9C" w:rsidRPr="003C2D3E">
        <w:t xml:space="preserve">renavirus spillover into humans is </w:t>
      </w:r>
      <w:r w:rsidR="04CE05A9">
        <w:t xml:space="preserve">strongly affected by </w:t>
      </w:r>
      <w:r w:rsidR="56D379B0">
        <w:t xml:space="preserve">human-rodent contact and </w:t>
      </w:r>
      <w:r w:rsidR="271A2F91" w:rsidRPr="003C2D3E">
        <w:t xml:space="preserve">the </w:t>
      </w:r>
      <w:r w:rsidR="64E1DD9C">
        <w:t>distribution of rodent reservoirs</w:t>
      </w:r>
      <w:r w:rsidR="0A7AA701">
        <w:t xml:space="preserve">. The </w:t>
      </w:r>
      <w:r w:rsidR="14C0E321">
        <w:t xml:space="preserve"> likelihood of human-rodent contact </w:t>
      </w:r>
      <w:r w:rsidR="0A7AA701">
        <w:t>is</w:t>
      </w:r>
      <w:r w:rsidR="347E9C98">
        <w:t xml:space="preserve"> </w:t>
      </w:r>
      <w:r w:rsidR="3F80152B">
        <w:t xml:space="preserve">determined </w:t>
      </w:r>
      <w:r w:rsidR="7424DF4E" w:rsidRPr="003C2D3E">
        <w:t>by</w:t>
      </w:r>
      <w:r w:rsidR="4F769478" w:rsidRPr="003C2D3E">
        <w:t xml:space="preserve"> </w:t>
      </w:r>
      <w:r w:rsidR="64E1DD9C">
        <w:t xml:space="preserve">anthropogenic </w:t>
      </w:r>
      <w:r w:rsidR="2FC2002F" w:rsidRPr="003C2D3E">
        <w:t xml:space="preserve">factors </w:t>
      </w:r>
      <w:r w:rsidR="64E1DD9C">
        <w:t xml:space="preserve">like deforestation, human movement, changing agricultural patterns, </w:t>
      </w:r>
      <w:r w:rsidR="4021BE27" w:rsidRPr="003C2D3E">
        <w:t xml:space="preserve">as well as </w:t>
      </w:r>
      <w:r w:rsidR="64E1DD9C">
        <w:t xml:space="preserve">the increasing domestic/peri-domestic </w:t>
      </w:r>
      <w:r w:rsidR="27D51E97">
        <w:t>presence</w:t>
      </w:r>
      <w:r w:rsidR="0A7AA701" w:rsidRPr="003C2D3E">
        <w:t xml:space="preserve"> of rodent species</w:t>
      </w:r>
      <w:r w:rsidR="00C33876">
        <w:t xml:space="preserve"> </w:t>
      </w:r>
      <w:r w:rsidR="00C33876">
        <w:fldChar w:fldCharType="begin"/>
      </w:r>
      <w:r w:rsidR="00BB6316">
        <w:instrText xml:space="preserve"> ADDIN ZOTERO_ITEM CSL_CITATION {"citationID":"a2m2i6mcdaq","properties":{"formattedCitation":"\\super 14\\nosupersub{}","plainCitation":"14","noteIndex":0},"citationItems":[{"id":687,"uris":["http://zotero.org/groups/5467322/items/TTN65TQX"],"itemData":{"id":687,"type":"article-journal","abstract":"Hemorrhagic fevers caused by viruses were identified in the late 1950s in South America. These viruses have existed in their hosts, the New World rodents, for millions of years. Their emergence as infectious agents in humans coincided with changes in the environment and farming practices that caused explosions in their host rodent populations. Zoonosis into humans likely occurs because the pathogenic New World arenaviruses use human transferrin receptor 1 to enter cells. The mortality rate after infection with these viruses is high, but the mechanism by which disease is induced is still not clear. Possibilities include direct effects of cellular infection or the induction of high levels of cytokines by infected sentinel cells of the immune system, leading to endothelia and thrombocyte dysfunction and neurological disease. Here we provide a review of the ecology and molecular and cellular biology of New World arenaviruses, as well as a discussion of the current animal models of infection. The development of animal models, coupled with an improved understanding of the infection pathway and host response, should lead to the discovery of new drugs for treating infections.","container-title":"Annual Review of Virology","DOI":"10.1146/annurev-virology-101416-042001","ISSN":"2327-056X, 2327-0578","issue":"Volume 4, 2017","language":"en","note":"publisher: Annual Reviews","page":"141-158","source":"www.annualreviews.org","title":"New World Arenavirus Biology","volume":"4","author":[{"family":"Sarute","given":"Nicolás"},{"family":"Ross","given":"Susan R."}],"issued":{"date-parts":[["2017",9,29]]}}}],"schema":"https://github.com/citation-style-language/schema/raw/master/csl-citation.json"} </w:instrText>
      </w:r>
      <w:r w:rsidR="00C33876">
        <w:fldChar w:fldCharType="separate"/>
      </w:r>
      <w:r w:rsidR="00BB6316" w:rsidRPr="00BB6316">
        <w:rPr>
          <w:rFonts w:cs="Arial"/>
          <w:kern w:val="0"/>
          <w:vertAlign w:val="superscript"/>
        </w:rPr>
        <w:t>14</w:t>
      </w:r>
      <w:r w:rsidR="00C33876">
        <w:fldChar w:fldCharType="end"/>
      </w:r>
      <w:r w:rsidR="64E1DD9C" w:rsidRPr="003C2D3E">
        <w:t xml:space="preserve">. </w:t>
      </w:r>
      <w:r w:rsidR="4263A8AD">
        <w:t>The main routes of</w:t>
      </w:r>
      <w:r w:rsidR="1BD53C0D" w:rsidRPr="003C2D3E">
        <w:t xml:space="preserve"> disease</w:t>
      </w:r>
      <w:r w:rsidR="4263A8AD">
        <w:t xml:space="preserve"> transmission </w:t>
      </w:r>
      <w:r w:rsidR="1EC82896">
        <w:t xml:space="preserve">among rodents and humans </w:t>
      </w:r>
      <w:r w:rsidR="4263A8AD">
        <w:t>include fomites, dried droppings</w:t>
      </w:r>
      <w:r w:rsidR="155FD84F" w:rsidRPr="003C2D3E">
        <w:t>,</w:t>
      </w:r>
      <w:r w:rsidR="4263A8AD">
        <w:t xml:space="preserve"> and urine through the oral route and</w:t>
      </w:r>
      <w:r w:rsidR="511916F2" w:rsidRPr="003C2D3E">
        <w:t>,</w:t>
      </w:r>
      <w:r w:rsidR="4263A8AD" w:rsidRPr="003C2D3E">
        <w:t xml:space="preserve"> less </w:t>
      </w:r>
      <w:r w:rsidR="4263A8AD">
        <w:t>frequently</w:t>
      </w:r>
      <w:r w:rsidR="52DCCA6D" w:rsidRPr="003C2D3E">
        <w:t>,</w:t>
      </w:r>
      <w:r w:rsidR="4263A8AD">
        <w:t xml:space="preserve"> through</w:t>
      </w:r>
      <w:r w:rsidR="501C099B" w:rsidRPr="003C2D3E">
        <w:t xml:space="preserve"> non-oral</w:t>
      </w:r>
      <w:r w:rsidR="4263A8AD">
        <w:t xml:space="preserve"> </w:t>
      </w:r>
      <w:r w:rsidR="628FADB2" w:rsidRPr="003C2D3E">
        <w:t xml:space="preserve">routes via </w:t>
      </w:r>
      <w:r w:rsidR="4263A8AD">
        <w:t>breathing, scratches</w:t>
      </w:r>
      <w:r w:rsidR="5529F7AA" w:rsidRPr="003C2D3E">
        <w:t>,</w:t>
      </w:r>
      <w:r w:rsidR="4263A8AD">
        <w:t xml:space="preserve"> and</w:t>
      </w:r>
      <w:r w:rsidR="00300BE3">
        <w:t xml:space="preserve"> </w:t>
      </w:r>
      <w:proofErr w:type="spellStart"/>
      <w:r w:rsidR="001C0643">
        <w:t>and</w:t>
      </w:r>
      <w:proofErr w:type="spellEnd"/>
      <w:r w:rsidR="001C0643">
        <w:t xml:space="preserve"> biting from reservoir hosts</w:t>
      </w:r>
      <w:r w:rsidR="003D53B5">
        <w:t xml:space="preserve"> </w:t>
      </w:r>
      <w:r w:rsidR="003D53B5">
        <w:fldChar w:fldCharType="begin"/>
      </w:r>
      <w:r w:rsidR="00BB6316">
        <w:instrText xml:space="preserve"> ADDIN ZOTERO_ITEM CSL_CITATION {"citationID":"a1d67mlfu52","properties":{"formattedCitation":"\\super 15,16\\nosupersub{}","plainCitation":"15,16","noteIndex":0},"citationItems":[{"id":693,"uris":["http://zotero.org/groups/5467322/items/ZYYEUWN5"],"itemData":{"id":693,"type":"webpage","abstract":"Learn about viral hemorrhagic fevers (VHFs), how they spread, and how CDC is combatting them.","container-title":"Viral Hemorrhagic Fevers (VHFs)","language":"en-us","title":"About Viral Hemorrhagic Fevers","URL":"https://www.cdc.gov/viral-hemorrhagic-fevers/about/index.html","author":[{"family":"CDC","given":""}],"accessed":{"date-parts":[["2024",11,24]]},"issued":{"date-parts":[["2024",6,4]]}}},{"id":690,"uris":["http://zotero.org/groups/5467322/items/46LKJHS5","http://zotero.org/groups/5467322/items/ZNQN5UHU"],"itemData":{"id":690,"type":"article-journal","abstract":"Guanarito virus (GTOV) is a member of the family Arenaviridae and has been designated a category A bioterrorism agent by the US Centers for Disease Control and Prevention. It is endemic to Venezuela’s western region, and it is the etiological agent of “Venezuelan hemorrhagic fever” (VHF). Similar to other arenaviral hemorrhagic fevers, VHF is characterized by fever, mild hemorrhagic signs, nonspecific symptoms, thrombocytopenia, and leukopenia. Patients with severe disease usually develop signs of internal bleeding. Due to the absence of reference laboratories that can handle GTOV in endemic areas, diagnosis is primarily clinical and epidemiological. No antiviral therapies are available; thus, treatment includes only supportive analgesia and fluids. GTOV is transmitted by contact with the excreta of its rodent reservoir, Zygodontomys brevicauda. The main reasons for the emergence of the disease may be the increase in the human population, migration, and changes in land use patterns in rural areas. Social and environmental changes could make VHF an important cause of underdiagnosed acute febrile illnesses in regions near the endemic areas. Although there is evidence that GTOV circulates among rodents in different Venezuelan states, VHF cases have only been reported in the states of Portuguesa and Barinas. However, due to the increased frequency of invasions by humans into wildlife habitats, it is probable that VHF could become a public health problem in the nearby regions of Colombia and Brazil. The current Venezuelan political crisis is causing an increase in the migration of people and livestock, representing a risk for the redistribution and re-emergence of infectious diseases.","container-title":"Archives of Virology","DOI":"10.1007/s00705-022-05453-3","ISSN":"0304-8608","issue":"9","journalAbbreviation":"Arch Virol","note":"PMID: 35579715\nPMCID: PMC9110938","page":"1727-1738","source":"PubMed Central","title":"An updated review and current challenges of Guanarito virus infection, Venezuelan hemorrhagic fever","volume":"167","author":[{"family":"Silva-Ramos","given":"Carlos Ramiro"},{"family":"Montoya-Ruíz","given":"Carolina"},{"family":"Faccini-Martínez","given":"Álvaro A."},{"family":"Rodas","given":"Juan David"}],"issued":{"date-parts":[["2022"]]}}}],"schema":"https://github.com/citation-style-language/schema/raw/master/csl-citation.json"} </w:instrText>
      </w:r>
      <w:r w:rsidR="003D53B5">
        <w:fldChar w:fldCharType="separate"/>
      </w:r>
      <w:r w:rsidR="00BB6316" w:rsidRPr="00BB6316">
        <w:rPr>
          <w:rFonts w:cs="Arial"/>
          <w:kern w:val="0"/>
          <w:vertAlign w:val="superscript"/>
        </w:rPr>
        <w:t>15,16</w:t>
      </w:r>
      <w:r w:rsidR="003D53B5">
        <w:fldChar w:fldCharType="end"/>
      </w:r>
      <w:r w:rsidR="003D53B5">
        <w:t xml:space="preserve">. </w:t>
      </w:r>
      <w:r w:rsidR="2C3FB589" w:rsidRPr="352CFE06">
        <w:t>I</w:t>
      </w:r>
      <w:r w:rsidR="632BAB68" w:rsidRPr="352CFE06">
        <w:rPr>
          <w:rFonts w:eastAsia="Arial" w:cs="Arial"/>
        </w:rPr>
        <w:t xml:space="preserve">ncreasing </w:t>
      </w:r>
      <w:r w:rsidR="49867D06" w:rsidRPr="352CFE06">
        <w:t xml:space="preserve">reports </w:t>
      </w:r>
      <w:r w:rsidR="632BAB68" w:rsidRPr="395584EC">
        <w:rPr>
          <w:rFonts w:eastAsia="Arial" w:cs="Arial"/>
        </w:rPr>
        <w:t>of emerging zoonotic arenaviruses</w:t>
      </w:r>
      <w:r w:rsidR="128A124F" w:rsidRPr="395584EC">
        <w:rPr>
          <w:rFonts w:eastAsia="Arial" w:cs="Arial"/>
        </w:rPr>
        <w:t xml:space="preserve"> may</w:t>
      </w:r>
      <w:r w:rsidR="680B2FD2" w:rsidRPr="395584EC">
        <w:rPr>
          <w:rFonts w:eastAsia="Arial" w:cs="Arial"/>
        </w:rPr>
        <w:t xml:space="preserve"> also</w:t>
      </w:r>
      <w:r w:rsidR="128A124F" w:rsidRPr="395584EC">
        <w:rPr>
          <w:rFonts w:eastAsia="Arial" w:cs="Arial"/>
        </w:rPr>
        <w:t xml:space="preserve"> be attributed to </w:t>
      </w:r>
      <w:r w:rsidR="00DA2F0F" w:rsidRPr="00DA2F0F">
        <w:rPr>
          <w:rFonts w:eastAsia="Arial" w:cs="Arial"/>
        </w:rPr>
        <w:t xml:space="preserve">improvement of detection capacities alongside likely increased </w:t>
      </w:r>
      <w:r w:rsidR="006E4CF5">
        <w:rPr>
          <w:rFonts w:eastAsia="Arial" w:cs="Arial"/>
        </w:rPr>
        <w:t xml:space="preserve">rodent </w:t>
      </w:r>
      <w:r w:rsidR="00DA2F0F" w:rsidRPr="00DA2F0F">
        <w:rPr>
          <w:rFonts w:eastAsia="Arial" w:cs="Arial"/>
        </w:rPr>
        <w:t>host range and species interactions influenced by changing environmental variables</w:t>
      </w:r>
      <w:r w:rsidR="007E0B56">
        <w:rPr>
          <w:rFonts w:eastAsia="Arial" w:cs="Arial"/>
        </w:rPr>
        <w:t xml:space="preserve"> </w:t>
      </w:r>
      <w:r w:rsidR="007E0B56">
        <w:rPr>
          <w:rFonts w:eastAsia="Arial" w:cs="Arial"/>
        </w:rPr>
        <w:fldChar w:fldCharType="begin"/>
      </w:r>
      <w:r w:rsidR="00BB6316">
        <w:rPr>
          <w:rFonts w:eastAsia="Arial" w:cs="Arial"/>
        </w:rPr>
        <w:instrText xml:space="preserve"> ADDIN ZOTERO_ITEM CSL_CITATION {"citationID":"a1og02c8mc0","properties":{"formattedCitation":"\\super 17,18\\nosupersub{}","plainCitation":"17,18","noteIndex":0},"citationItems":[{"id":1083,"uris":["http://zotero.org/groups/5467322/items/F4BK8T7S"],"itemData":{"id":1083,"type":"article-journal","abstract":"The genome sequences of five strains of a mammarenavirus were assembled from metagenomic data from pygmy mice (\n              Mus minutoides\n              ) captured in Sierra Leone. The nearest fully sequenced relatives of this virus, which was named Seli virus, are lymphocytic choriomeningitis virus, Lunk virus, and Ryukyu virus.\n            \n          , \n            ABSTRACT\n            \n              The genome sequences of five strains of a mammarenavirus were assembled from metagenomic data from pygmy mice (\n              Mus minutoides\n              ) captured in Sierra Leone. The nearest fully sequenced relatives of this virus, which was named Seli virus, are lymphocytic choriomeningitis virus, Lunk virus, and Ryukyu virus.","container-title":"Microbiology Resource Announcements","DOI":"10.1128/mra.00095-22","ISSN":"2576-098X","issue":"5","journalAbbreviation":"Microbiol Resour Announc","language":"en","page":"e00095-22","source":"DOI.org (Crossref)","title":"Genome Sequences of Five Arenaviruses from Pygmy Mice (Mus minutoides) in Sierra Leone","volume":"11","author":[{"family":"Vučak","given":"Matej"},{"family":"Bangura","given":"James"},{"family":"Ghersi","given":"Bruno M."},{"family":"Nichols","given":"Jenna"},{"family":"Hughes","given":"Joseph"},{"family":"Da Silva Filipe","given":"Ana"},{"family":"Tremeau-Bravard","given":"Alexandre"},{"family":"Wolking","given":"David J."},{"family":"Amara","given":"Emmanuel"},{"family":"Bangura","given":"Abdulai"},{"family":"Kanu","given":"Marilyn C."},{"family":"Kanu","given":"Osman T."},{"family":"Kargbo","given":"Dickson"},{"family":"Lavalie","given":"Edwin G."},{"family":"Lungay","given":"Victor"},{"family":"Robert","given":"Willie"},{"family":"Turay","given":"Mohamed"},{"family":"Fornie","given":"Steven"},{"family":"Samba","given":"Thomas T."},{"family":"Sesay","given":"Bankolay B."},{"family":"Swaray","given":"Patrick"},{"family":"Vandi","given":"Mohamed A."},{"family":"Bah","given":"Mohamed Alpha"},{"family":"Mansaray","given":"Andrew A."},{"family":"Bird","given":"Brian H."},{"family":"Davison","given":"Andrew J."}],"editor":[{"family":"Matthijnssens","given":"Jelle"}],"issued":{"date-parts":[["2022",5,19]]}}},{"id":695,"uris":["http://zotero.org/groups/5467322/items/CMCYS93F"],"itemData":{"id":695,"type":"article-journal","abstract":"Southeastern Asia is a recognised hotspot for emerging infectious diseases, many of which have an animal origin. Mammarenavirus infections contribute significantly to the human disease burden in both Africa and the Americas, but little data exists for Asia. To date only two mammarenaviruses, the widely spread lymphocytic choriomeningitis virus and the recently described Wēnzhōu virus have been identified in this region, but the zoonotic impact in Asia remains unknown. Here we report the presence of a novel mammarenavirus and of a genetic variant of the Wēnzhōu virus and provide evidence of mammarenavirus-associated human infection in Asia. The association of these viruses with widely distributed mammals of diverse species, commonly found in human dwellings and in peridomestic habitats, illustrates the potential for widespread zoonotic transmission and adds to the known aetiologies of infectious diseases for this region.","container-title":"eLife","DOI":"10.7554/eLife.13135","ISSN":"2050-084X","note":"publisher: eLife Sciences Publications, Ltd","page":"e13135","source":"eLife","title":"Evidence of human infection by a new mammarenavirus endemic to Southeastern Asia","volume":"5","author":[{"family":"Blasdell","given":"Kim R"},{"family":"Duong","given":"Veasna"},{"family":"Eloit","given":"Marc"},{"family":"Chretien","given":"Fabrice"},{"family":"Ly","given":"Sowath"},{"family":"Hul","given":"Vibol"},{"family":"Deubel","given":"Vincent"},{"family":"Morand","given":"Serge"},{"family":"Buchy","given":"Philippe"}],"editor":[{"family":"Hay","given":"Simon I"}],"issued":{"date-parts":[["2016",6,9]]}}}],"schema":"https://github.com/citation-style-language/schema/raw/master/csl-citation.json"} </w:instrText>
      </w:r>
      <w:r w:rsidR="007E0B56">
        <w:rPr>
          <w:rFonts w:eastAsia="Arial" w:cs="Arial"/>
        </w:rPr>
        <w:fldChar w:fldCharType="separate"/>
      </w:r>
      <w:r w:rsidR="00BB6316" w:rsidRPr="00BB6316">
        <w:rPr>
          <w:rFonts w:cs="Arial"/>
          <w:kern w:val="0"/>
          <w:vertAlign w:val="superscript"/>
        </w:rPr>
        <w:t>17,18</w:t>
      </w:r>
      <w:r w:rsidR="007E0B56">
        <w:rPr>
          <w:rFonts w:eastAsia="Arial" w:cs="Arial"/>
        </w:rPr>
        <w:fldChar w:fldCharType="end"/>
      </w:r>
      <w:r w:rsidR="00B82D0E">
        <w:t>.</w:t>
      </w:r>
      <w:r w:rsidR="520CDE62">
        <w:t xml:space="preserve"> </w:t>
      </w:r>
      <w:r w:rsidR="08E7C028" w:rsidRPr="352CFE06">
        <w:t>D</w:t>
      </w:r>
      <w:r w:rsidR="520CDE62" w:rsidRPr="395584EC">
        <w:rPr>
          <w:rFonts w:eastAsia="Arial" w:cs="Arial"/>
        </w:rPr>
        <w:t>rastic shifts in the habitats of rodent reservoirs of these zoonotic arenaviruses driven by changes in food availability, climate suitability, human population dynamics, and increasing human–rodent interactions</w:t>
      </w:r>
      <w:r w:rsidR="5AF47AD8" w:rsidRPr="352CFE06">
        <w:rPr>
          <w:rFonts w:eastAsia="Arial" w:cs="Arial"/>
        </w:rPr>
        <w:t xml:space="preserve"> are expected.</w:t>
      </w:r>
      <w:r w:rsidR="5997D21E" w:rsidRPr="0037763B">
        <w:rPr>
          <w:rFonts w:eastAsia="Arial" w:cs="Arial"/>
        </w:rPr>
        <w:t xml:space="preserve"> </w:t>
      </w:r>
      <w:r w:rsidR="12CA29F6" w:rsidRPr="0037763B">
        <w:rPr>
          <w:rFonts w:eastAsia="Arial" w:cs="Arial"/>
        </w:rPr>
        <w:t>In our previous</w:t>
      </w:r>
      <w:r w:rsidR="12CA29F6" w:rsidRPr="352CFE06">
        <w:rPr>
          <w:rFonts w:eastAsia="Arial" w:cs="Arial"/>
        </w:rPr>
        <w:t xml:space="preserve"> study, we estimated that the ecological habitat of </w:t>
      </w:r>
      <w:r w:rsidR="12CA29F6" w:rsidRPr="352CFE06">
        <w:rPr>
          <w:rFonts w:eastAsia="Arial" w:cs="Arial"/>
          <w:i/>
        </w:rPr>
        <w:t>Calomys musculinus</w:t>
      </w:r>
      <w:r w:rsidR="12CA29F6" w:rsidRPr="0037763B">
        <w:rPr>
          <w:rFonts w:eastAsia="Arial" w:cs="Arial"/>
        </w:rPr>
        <w:t xml:space="preserve">—the rodent reservoir of </w:t>
      </w:r>
      <w:proofErr w:type="spellStart"/>
      <w:r w:rsidR="12CA29F6" w:rsidRPr="0037763B">
        <w:rPr>
          <w:rFonts w:eastAsia="Arial" w:cs="Arial"/>
        </w:rPr>
        <w:t>Junin</w:t>
      </w:r>
      <w:proofErr w:type="spellEnd"/>
      <w:r w:rsidR="12CA29F6" w:rsidRPr="0037763B">
        <w:rPr>
          <w:rFonts w:eastAsia="Arial" w:cs="Arial"/>
        </w:rPr>
        <w:t xml:space="preserve"> virus (JUNV), which causes Argentine Hemorrhagic Fever (AHF)—will undergo </w:t>
      </w:r>
      <w:r w:rsidR="636C22E0" w:rsidRPr="0037763B">
        <w:rPr>
          <w:rFonts w:eastAsia="Arial" w:cs="Arial"/>
        </w:rPr>
        <w:t xml:space="preserve">substantial </w:t>
      </w:r>
      <w:r w:rsidR="12CA29F6">
        <w:rPr>
          <w:rFonts w:eastAsia="Arial" w:cs="Arial"/>
        </w:rPr>
        <w:t xml:space="preserve">changes in the future as a </w:t>
      </w:r>
      <w:r w:rsidR="2406FD5B" w:rsidRPr="0037763B">
        <w:rPr>
          <w:rFonts w:eastAsia="Arial" w:cs="Arial"/>
        </w:rPr>
        <w:t xml:space="preserve">response to </w:t>
      </w:r>
      <w:r w:rsidR="12CA29F6" w:rsidRPr="352CFE06">
        <w:rPr>
          <w:rFonts w:eastAsia="Arial" w:cs="Arial"/>
        </w:rPr>
        <w:t>climate change</w:t>
      </w:r>
      <w:r w:rsidR="00105DD2">
        <w:t xml:space="preserve"> </w:t>
      </w:r>
      <w:r w:rsidR="00D75EAB">
        <w:fldChar w:fldCharType="begin"/>
      </w:r>
      <w:r w:rsidR="00BB6316">
        <w:instrText xml:space="preserve"> ADDIN ZOTERO_ITEM CSL_CITATION {"citationID":"ad6q8puvuf","properties":{"formattedCitation":"\\super 2,19\\nosupersub{}","plainCitation":"2,19","noteIndex":0},"citationItems":[{"id":1054,"uris":["http://zotero.org/groups/5467322/items/XN6I465X"],"itemData":{"id":1054,"type":"article-journal","abstract":"Abstract\n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S."}],"accessed":{"date-parts":[["2025",7,1]]},"issued":{"date-parts":[["2025",6,27]]}}},{"id":667,"uris":["http://zotero.org/groups/5467322/items/S7T632NF"],"itemData":{"id":667,"type":"article-journal","abstract":"Emerging infectious diseases (EIDs), especially those with zoonotic potential, are a growing threat to global health, economy, and safety. The influence of global warming and geoclimatic variations on zoonotic disease epidemiology is evident by alterations in the host, vector, and pathogen dynamics and their interactions. The objective of this article is to review the current literature on the observed impacts of climate change on zoonoses and discuss future trends. We evaluated several climate models to assess the projections of various zoonoses driven by the predicted climate variations. Many climate projections revealed potential geographical expansion and the severity of vector-borne, waterborne, foodborne, rodent-borne, and airborne zoonoses. However, there are still some knowledge gaps, and further research needs to be conducted to fully understand the magnitude and consequences of some of these changes. Certainly, by understanding the impact of climate change on zoonosis emergence and distribution, we could better plan for climate mitigation and climate adaptation strategies.","container-title":"Acta Tropica","DOI":"10.1016/j.actatropica.2021.106225","ISSN":"0001-706X","journalAbbreviation":"Acta Tropica","page":"106225","source":"ScienceDirect","title":"Climate change and zoonoses: A review of the current status, knowledge gaps, and future trends","title-short":"Climate change and zoonoses","volume":"226","author":[{"family":"Rupasinghe","given":"Ruwini"},{"family":"Chomel","given":"Bruno B."},{"family":"Martínez-López","given":"Beatriz"}],"issued":{"date-parts":[["2022",2,1]]}}}],"schema":"https://github.com/citation-style-language/schema/raw/master/csl-citation.json"} </w:instrText>
      </w:r>
      <w:r w:rsidR="00D75EAB">
        <w:fldChar w:fldCharType="separate"/>
      </w:r>
      <w:r w:rsidR="00BB6316" w:rsidRPr="00BB6316">
        <w:rPr>
          <w:rFonts w:cs="Arial"/>
          <w:kern w:val="0"/>
          <w:vertAlign w:val="superscript"/>
        </w:rPr>
        <w:t>2,19</w:t>
      </w:r>
      <w:r w:rsidR="00D75EAB">
        <w:fldChar w:fldCharType="end"/>
      </w:r>
    </w:p>
    <w:p w14:paraId="18CDA955" w14:textId="6AA9902A" w:rsidR="003F3860" w:rsidRDefault="2642BD7F" w:rsidP="00062C4E">
      <w:r w:rsidRPr="003C2D3E">
        <w:t>In the case of South America, New World Arenaviruses (NWA</w:t>
      </w:r>
      <w:r w:rsidR="38317D0F" w:rsidRPr="003C2D3E">
        <w:t>s</w:t>
      </w:r>
      <w:r w:rsidRPr="003C2D3E">
        <w:t>)</w:t>
      </w:r>
      <w:r w:rsidR="502E4CC3">
        <w:t>,</w:t>
      </w:r>
      <w:r w:rsidRPr="003C2D3E">
        <w:t xml:space="preserve"> such as </w:t>
      </w:r>
      <w:r w:rsidR="14D435B5" w:rsidRPr="003C2D3E">
        <w:t>Guanarito virus (GTOV)</w:t>
      </w:r>
      <w:r w:rsidRPr="003C2D3E">
        <w:t xml:space="preserve"> in Venezuela and </w:t>
      </w:r>
      <w:r w:rsidR="2B3FCFF6" w:rsidRPr="00240582">
        <w:t>Colombia</w:t>
      </w:r>
      <w:r w:rsidRPr="003C2D3E">
        <w:t xml:space="preserve">, </w:t>
      </w:r>
      <w:r w:rsidR="36EB8BD3" w:rsidRPr="003C2D3E">
        <w:t>Machupo virus (MACV)</w:t>
      </w:r>
      <w:r w:rsidRPr="003C2D3E">
        <w:t xml:space="preserve"> in Bolivia and Paraguay</w:t>
      </w:r>
      <w:r w:rsidR="4BF60648">
        <w:t>,</w:t>
      </w:r>
      <w:r w:rsidRPr="003C2D3E">
        <w:t xml:space="preserve"> and </w:t>
      </w:r>
      <w:r w:rsidR="53E9544E" w:rsidRPr="003C2D3E">
        <w:t>JUNV</w:t>
      </w:r>
      <w:r w:rsidRPr="003C2D3E">
        <w:t xml:space="preserve"> in Argentina</w:t>
      </w:r>
      <w:r w:rsidR="2F849608">
        <w:t>,</w:t>
      </w:r>
      <w:r w:rsidRPr="003C2D3E">
        <w:t xml:space="preserve"> have </w:t>
      </w:r>
      <w:r w:rsidR="3C8985EA">
        <w:t xml:space="preserve">caused </w:t>
      </w:r>
      <w:r w:rsidRPr="003C2D3E">
        <w:t>multiple human outbreaks</w:t>
      </w:r>
      <w:r w:rsidR="775C5CCA">
        <w:t>, with</w:t>
      </w:r>
      <w:r w:rsidRPr="003C2D3E">
        <w:t xml:space="preserve"> </w:t>
      </w:r>
      <w:r w:rsidR="341BE119" w:rsidRPr="00D43B88">
        <w:t>case fatality rates ranging from 5% to 30%</w:t>
      </w:r>
      <w:r w:rsidRPr="003C2D3E">
        <w:t xml:space="preserve"> </w:t>
      </w:r>
      <w:r w:rsidR="00AE3D74" w:rsidRPr="003C2D3E">
        <w:fldChar w:fldCharType="begin"/>
      </w:r>
      <w:r w:rsidR="00BB6316">
        <w:instrText xml:space="preserve"> ADDIN ZOTERO_ITEM CSL_CITATION {"citationID":"EsJugwV8","properties":{"formattedCitation":"\\super 20\\nosupersub{}","plainCitation":"20","noteIndex":0},"citationItems":[{"id":699,"uris":["http://zotero.org/groups/5467322/items/G2Y49D4E"],"itemData":{"id":699,"type":"article-journal","abstract":"Junín virus of the Arenaviridae family is the etiological agent of Argentine hemorrhagic fever, a febrile syndrome causing hematological and neurological symptoms. We review historical perspectives of current knowledge on the disease, and update information related to the virion and its potential pathogenic mechanisms.","container-title":"Microbes and Infection","DOI":"10.1016/j.micinf.2010.12.006","ISSN":"1286-4579","issue":"4","journalAbbreviation":"Microbes and Infection","page":"303-311","source":"ScienceDirect","title":"Junín virus. A XXI century update","volume":"13","author":[{"family":"Gómez","given":"Ricardo M."},{"family":"Jaquenod de Giusti","given":"Carolina"},{"family":"Sanchez Vallduvi","given":"Maria M."},{"family":"Frik","given":"Jesica"},{"family":"Ferrer","given":"Maria F."},{"family":"Schattner","given":"Mirta"}],"issued":{"date-parts":[["2011",4,1]]}}}],"schema":"https://github.com/citation-style-language/schema/raw/master/csl-citation.json"} </w:instrText>
      </w:r>
      <w:r w:rsidR="00AE3D74" w:rsidRPr="003C2D3E">
        <w:fldChar w:fldCharType="separate"/>
      </w:r>
      <w:r w:rsidR="00BB6316" w:rsidRPr="00BB6316">
        <w:rPr>
          <w:rFonts w:cs="Arial"/>
          <w:kern w:val="0"/>
          <w:vertAlign w:val="superscript"/>
        </w:rPr>
        <w:t>20</w:t>
      </w:r>
      <w:r w:rsidR="00AE3D74" w:rsidRPr="003C2D3E">
        <w:fldChar w:fldCharType="end"/>
      </w:r>
      <w:r w:rsidRPr="003C2D3E">
        <w:t xml:space="preserve">. </w:t>
      </w:r>
      <w:r w:rsidR="4AA89208" w:rsidRPr="003C2D3E">
        <w:t>Old World Arenaviruses (OWA</w:t>
      </w:r>
      <w:r w:rsidR="6D2D953B" w:rsidRPr="003C2D3E">
        <w:t>s</w:t>
      </w:r>
      <w:r w:rsidR="4AA89208" w:rsidRPr="003C2D3E">
        <w:t xml:space="preserve">) such as Lassa </w:t>
      </w:r>
      <w:r w:rsidR="6568746E">
        <w:t>f</w:t>
      </w:r>
      <w:r w:rsidR="4AA89208" w:rsidRPr="003C2D3E">
        <w:t xml:space="preserve">ever virus in Africa have been extensively studied </w:t>
      </w:r>
      <w:r w:rsidR="4AA89208">
        <w:t>and modeled in terms</w:t>
      </w:r>
      <w:r w:rsidR="4AA89208" w:rsidDel="0086403B">
        <w:t xml:space="preserve"> of </w:t>
      </w:r>
      <w:r w:rsidR="4AA89208" w:rsidRPr="003C2D3E">
        <w:t xml:space="preserve">disease dynamics and </w:t>
      </w:r>
      <w:r w:rsidR="6604C127">
        <w:t>spillover risk</w:t>
      </w:r>
      <w:r w:rsidR="4AA89208" w:rsidRPr="003C2D3E">
        <w:t xml:space="preserve"> </w:t>
      </w:r>
      <w:r w:rsidR="008E42CF" w:rsidRPr="003C2D3E">
        <w:fldChar w:fldCharType="begin"/>
      </w:r>
      <w:r w:rsidR="00BB6316">
        <w:instrText xml:space="preserve"> ADDIN ZOTERO_ITEM CSL_CITATION {"citationID":"eTBatWhB","properties":{"formattedCitation":"\\super 21\\uc0\\u8211{}23\\nosupersub{}","plainCitation":"21–23","noteIndex":0},"citationItems":[{"id":702,"uris":["http://zotero.org/groups/5467322/items/8MYN835F"],"itemData":{"id":702,"type":"article-journal","container-title":"The Lancet Global Health","DOI":"10.1016/S2214-109X(24)00379-6","ISSN":"2214-109X","issue":"12","journalAbbreviation":"The Lancet Global Health","language":"English","note":"publisher: Elsevier\nPMID: 39577970","page":"e1962-e1972","source":"www.thelancet.com","title":"Lassa fever outbreaks, mathematical models, and disease parameters: a systematic review and meta-analysis","title-short":"Lassa fever outbreaks, mathematical models, and disease parameters","volume":"12","author":[{"family":"Doohan","given":"Patrick"},{"family":"Jorgensen","given":"David"},{"family":"Naidoo","given":"Tristan M."},{"family":"McCain","given":"Kelly"},{"family":"Hicks","given":"Joseph T."},{"family":"McCabe","given":"Ruth"},{"family":"Bhatia","given":"Sangeeta"},{"family":"Charniga","given":"Kelly"},{"family":"Cuomo-Dannenburg","given":"Gina"},{"family":"Hamlet","given":"Arran"},{"family":"Nash","given":"Rebecca K."},{"family":"Nikitin","given":"Dariya"},{"family":"Rawson","given":"Thomas"},{"family":"Sheppard","given":"Richard J."},{"family":"Unwin","given":"H. Juliette T."},{"family":"Elsland","given":"Sabine","dropping-particle":"van"},{"family":"Cori","given":"Anne"},{"family":"Morgenstern","given":"Christian"},{"family":"Imai-Eaton","given":"Natsuko"},{"family":"Morris","given":"Aaron"},{"family":"Forna","given":"Alpha"},{"family":"Dighe","given":"Amy"},{"family":"Vicco","given":"Anna"},{"family":"Hartner","given":"Anna-Maria"},{"family":"Cori","given":"Anne"},{"family":"Hamlet","given":"Arran"},{"family":"Lambert","given":"Ben"},{"family":"Daniels","given":"Bethan Cracknell"},{"family":"Whittaker","given":"Charlie"},{"family":"Morgenstern","given":"Christian"},{"family":"Santoni","given":"Cosmo"},{"family":"Geismar","given":"Cyril"},{"family":"Nikitin","given":"Dariya"},{"family":"Jorgensen","given":"David"},{"family":"Dee","given":"Dominic"},{"family":"Knock","given":"Ed"},{"family":"Unwin","given":"Ettie"},{"family":"Cuomo-Dannenburg","given":"Gina"},{"family":"Thompson","given":"Hayley"},{"family":"Dorigatti","given":"Ilaria"},{"family":"Routledge","given":"Isobel"},{"family":"Wardle","given":"Jack"},{"family":"Skarp","given":"Janetta"},{"family":"Hicks","given":"Joseph"},{"family":"Parchani","given":"Kanchan"},{"family":"Fraser","given":"Keith"},{"family":"Charniga","given":"Kelly"},{"family":"McCain","given":"Kelly"},{"family":"Drake","given":"Kieran"},{"family":"Geidelberg","given":"Lily"},{"family":"Cattarino","given":"Lorenzo"},{"family":"Kusumgar","given":"Mantra"},{"family":"Kont","given":"Mara"},{"family":"Baguelin","given":"Marc"},{"family":"Imai-Eaton","given":"Natsuko"},{"family":"Guzman","given":"Pablo Perez"},{"family":"Doohan","given":"Patrick"},{"family":"Lietar","given":"Paul"},{"family":"Christen","given":"Paula"},{"family":"Nash","given":"Rebecca"},{"family":"Fitzjohn","given":"Rich"},{"family":"Sheppard","given":"Richard"},{"family":"Johnson","given":"Rob"},{"family":"McCabe","given":"Ruth"},{"family":"Elsland","given":"Sabine","dropping-particle":"van"},{"family":"Bhatia","given":"Sangeeta"},{"family":"Leuba","given":"Sequoia"},{"family":"Ruybal-Pesantez","given":"Shazia"},{"family":"Radhakrishnan","given":"Sreejith"},{"family":"Rawson","given":"Thomas"},{"family":"Naidoo","given":"Tristan"},{"family":"Perez","given":"Zulma Cucunuba"}],"issued":{"date-parts":[["2024",12,1]]}}},{"id":772,"uris":["http://zotero.org/groups/5467322/items/PVRUZ2KJ"],"itemData":{"id":772,"type":"article-journal","abstract":"Forecasting the risk of pathogen spillover from reservoir populations of wild or domestic animals is essential for the effective deployment of interventions such as wildlife vaccination or culling. Due to the sporadic nature of spillover events and limited availability of data, developing and validating robust, spatially explicit, predictions is challenging. Recent efforts have begun to make progress in this direction by capitalizing on machine learning methodologies. An important weakness of existing approaches, however, is that they generally rely on combining human and reservoir infection data during the training process and thus conflate risk attributable to the prevalence of the pathogen in the reservoir population with the risk attributed to the realized rate of spillover into the human population. Because effective planning of interventions requires that these components of risk be disentangled, we developed a multi-layer machine learning framework that separates these processes. Our approach begins by training models to predict the geographic range of the primary reservoir and the subset of this range in which the pathogen occurs. The spillover risk predicted by the product of these reservoir specific models is then fit to data on realized patterns of historical spillover into the human population. The result is a geographically specific spillover risk forecast that can be easily decomposed and used to guide effective intervention. Applying our method to Lassa virus, a zoonotic pathogen that regularly spills over into the human population across West Africa, results in a model that explains a modest but statistically significant portion of geographic variation in historical patterns of spillover. When combined with a mechanistic mathematical model of infection dynamics, our spillover risk model predicts that 897,700 humans are infected by Lassa virus each year across West Africa, with Nigeria accounting for more than half of these human infections.","container-title":"PLOS Computational Biology","DOI":"10.1371/journal.pcbi.1008811","ISSN":"1553-7358","issue":"3","journalAbbreviation":"PLOS Computational Biology","language":"en","note":"publisher: Public Library of Science","page":"e1008811","source":"PLoS Journals","title":"Bridging the gap: Using reservoir ecology and human serosurveys to estimate Lassa virus spillover in West Africa","title-short":"Bridging the gap","volume":"17","author":[{"family":"Basinski","given":"Andrew J."},{"family":"Fichet-Calvet","given":"Elisabeth"},{"family":"Sjodin","given":"Anna R."},{"family":"Varrelman","given":"Tanner J."},{"family":"Remien","given":"Christopher H."},{"family":"Layman","given":"Nathan C."},{"family":"Bird","given":"Brian H."},{"family":"Wolking","given":"David J."},{"family":"Monagin","given":"Corina"},{"family":"Ghersi","given":"Bruno M."},{"family":"Barry","given":"Peter A."},{"family":"Jarvis","given":"Michael A."},{"family":"Gessler","given":"Paul E."},{"family":"Nuismer","given":"Scott L."}],"issued":{"date-parts":[["2021",3,3]]}}},{"id":675,"uris":["http://zotero.org/groups/5467322/items/YWDJETP9"],"itemData":{"id":675,"type":"article-journal","abstract":"Lassa fever is a longstanding public health concern in West Africa. Recent molecular studies have confirmed the fundamental role of the rodent host (Mastomys natalensis) in driving human infections, but control and prevention efforts remain hampered by a limited baseline understanding of the disease’s true incidence, geographical distribution and underlying drivers. Here, we show that Lassa fever occurrence and incidence is influenced by climate, poverty, agriculture and urbanisation factors. However, heterogeneous reporting processes and diagnostic laboratory access also appear to be important drivers of the patchy distribution of observed disease incidence. Using spatiotemporal predictive models we show that including climatic variability added retrospective predictive value over a baseline model (11% decrease in out-of-sample predictive error). However, predictions for 2020 show that a climate-driven model performs similarly overall to the baseline model. Overall, with ongoing improvements in surveillance there may be potential for forecasting Lassa fever incidence to inform health planning.","container-title":"Nature Communications","DOI":"10.1038/s41467-021-25910-y","ISSN":"2041-1723","issue":"1","journalAbbreviation":"Nat Commun","language":"en","license":"2021 The Author(s)","note":"publisher: Nature Publishing Group","page":"5759","source":"www.nature.com","title":"Geographical drivers and climate-linked dynamics of Lassa fever in Nigeria","volume":"12","author":[{"family":"Redding","given":"David W."},{"family":"Gibb","given":"Rory"},{"family":"Dan-Nwafor","given":"Chioma C."},{"family":"Ilori","given":"Elsie A."},{"family":"Yashe","given":"Rimamdeyati Usman"},{"family":"Oladele","given":"Saliu H."},{"family":"Amedu","given":"Michael O."},{"family":"Iniobong","given":"Akanimo"},{"family":"Attfield","given":"Lauren A."},{"family":"Donnelly","given":"Christl A."},{"family":"Abubakar","given":"Ibrahim"},{"family":"Jones","given":"Kate E."},{"family":"Ihekweazu","given":"Chikwe"}],"issued":{"date-parts":[["2021",10,1]]}}}],"schema":"https://github.com/citation-style-language/schema/raw/master/csl-citation.json"} </w:instrText>
      </w:r>
      <w:r w:rsidR="008E42CF" w:rsidRPr="003C2D3E">
        <w:fldChar w:fldCharType="separate"/>
      </w:r>
      <w:r w:rsidR="00BB6316" w:rsidRPr="00BB6316">
        <w:rPr>
          <w:rFonts w:cs="Arial"/>
          <w:kern w:val="0"/>
          <w:vertAlign w:val="superscript"/>
        </w:rPr>
        <w:t>21–23</w:t>
      </w:r>
      <w:r w:rsidR="008E42CF" w:rsidRPr="003C2D3E">
        <w:fldChar w:fldCharType="end"/>
      </w:r>
      <w:r w:rsidR="4AA89208">
        <w:t xml:space="preserve">.  </w:t>
      </w:r>
      <w:r w:rsidR="1708A440">
        <w:t xml:space="preserve">Despite being currently included in the viral list of priority pathogens for biodefense and emerging infectious diseases by institutions such as </w:t>
      </w:r>
      <w:r w:rsidR="2406FD5B">
        <w:t>National Institute of Allerg</w:t>
      </w:r>
      <w:r w:rsidR="1EE819CE">
        <w:t>y and Infectious Diseases (</w:t>
      </w:r>
      <w:r w:rsidR="1708A440">
        <w:t>NIA</w:t>
      </w:r>
      <w:r w:rsidR="2406FD5B">
        <w:t>I</w:t>
      </w:r>
      <w:r w:rsidR="1708A440">
        <w:t>D</w:t>
      </w:r>
      <w:r w:rsidR="1EE819CE">
        <w:t>)</w:t>
      </w:r>
      <w:r w:rsidR="1708A440">
        <w:t xml:space="preserve">, </w:t>
      </w:r>
      <w:r w:rsidR="4206F469">
        <w:t xml:space="preserve">the </w:t>
      </w:r>
      <w:r w:rsidR="2A848269">
        <w:t xml:space="preserve">US </w:t>
      </w:r>
      <w:r w:rsidR="1708A440">
        <w:t>Center</w:t>
      </w:r>
      <w:r w:rsidR="3D460C1D">
        <w:t>s</w:t>
      </w:r>
      <w:r w:rsidR="1708A440">
        <w:t xml:space="preserve"> for Disease control and Prevention (CDC) and the US State Department, </w:t>
      </w:r>
      <w:r w:rsidR="3401F93C">
        <w:t xml:space="preserve">the disease dynamics and reservoir distributions of </w:t>
      </w:r>
      <w:r w:rsidR="5BFD3C7E">
        <w:t>GTOV, MACV, and JUNV</w:t>
      </w:r>
      <w:r w:rsidRPr="003C2D3E">
        <w:t xml:space="preserve"> </w:t>
      </w:r>
      <w:r w:rsidR="4AA89208">
        <w:t>hav</w:t>
      </w:r>
      <w:r w:rsidR="224AAB29">
        <w:t>e</w:t>
      </w:r>
      <w:r w:rsidR="4AA89208">
        <w:t xml:space="preserve"> not been modeled</w:t>
      </w:r>
      <w:r w:rsidR="6D9620F4">
        <w:t>, to our knowledge</w:t>
      </w:r>
      <w:r w:rsidRPr="003C2D3E">
        <w:t xml:space="preserve"> </w:t>
      </w:r>
      <w:r w:rsidR="00AE3D74" w:rsidRPr="003C2D3E">
        <w:fldChar w:fldCharType="begin"/>
      </w:r>
      <w:r w:rsidR="00D50DED">
        <w:instrText xml:space="preserve"> ADDIN ZOTERO_ITEM CSL_CITATION {"citationID":"viIh48bs","properties":{"formattedCitation":"\\super 11\\nosupersub{}","plainCitation":"11","noteIndex":0},"citationItems":[{"id":790,"uris":["http://zotero.org/groups/5467322/items/ICHWA6XD"],"itemData":{"id":790,"type":"webpage","abstract":"NIAID’s biodefense pathogen list is periodically reviewed and is subject to revision in conjunction with our federal partners, including the U.S. Department of Homeland Security, which determines threat assessments, and the Centers for Disease Control and Prevention, which is responsible for responding to emerging pathogen threats in the United States.","language":"en","title":"NIAID Biodefense Pathogens | NIAID: National Institute of Allergy and Infectious Diseases","title-short":"NIAID Biodefense Pathogens | NIAID","URL":"https://www.niaid.nih.gov/research/niaid-biodefense-pathogens","author":[{"literal":"NIAID"}],"accessed":{"date-parts":[["2025",1,13]]},"issued":{"date-parts":[["2024",6,13]]}}}],"schema":"https://github.com/citation-style-language/schema/raw/master/csl-citation.json"} </w:instrText>
      </w:r>
      <w:r w:rsidR="00AE3D74" w:rsidRPr="003C2D3E">
        <w:fldChar w:fldCharType="separate"/>
      </w:r>
      <w:r w:rsidR="6D9620F4" w:rsidRPr="00D50DED">
        <w:rPr>
          <w:rFonts w:cs="Arial"/>
          <w:kern w:val="0"/>
          <w:vertAlign w:val="superscript"/>
        </w:rPr>
        <w:t>11</w:t>
      </w:r>
      <w:r w:rsidR="00AE3D74" w:rsidRPr="003C2D3E">
        <w:fldChar w:fldCharType="end"/>
      </w:r>
      <w:r w:rsidRPr="003C2D3E">
        <w:t xml:space="preserve">. </w:t>
      </w:r>
      <w:r w:rsidR="5D996626">
        <w:t>Furthermore</w:t>
      </w:r>
      <w:r w:rsidRPr="003C2D3E">
        <w:t xml:space="preserve">, </w:t>
      </w:r>
      <w:r w:rsidR="7DE5DEE8">
        <w:t xml:space="preserve">the </w:t>
      </w:r>
      <w:r w:rsidRPr="003C2D3E">
        <w:t xml:space="preserve">impact of climate change on the </w:t>
      </w:r>
      <w:r w:rsidR="3401F93C">
        <w:t>disease</w:t>
      </w:r>
      <w:r w:rsidR="62AAD0F3">
        <w:t xml:space="preserve"> </w:t>
      </w:r>
      <w:r w:rsidRPr="003C2D3E">
        <w:t>dynamics</w:t>
      </w:r>
      <w:r w:rsidR="3401F93C">
        <w:t xml:space="preserve"> and spillover</w:t>
      </w:r>
      <w:r w:rsidRPr="003C2D3E">
        <w:t xml:space="preserve"> of NWA</w:t>
      </w:r>
      <w:r w:rsidR="62AAD0F3">
        <w:t>s</w:t>
      </w:r>
      <w:r w:rsidRPr="003C2D3E">
        <w:t xml:space="preserve"> </w:t>
      </w:r>
      <w:r w:rsidR="3401F93C">
        <w:t xml:space="preserve">from rodents to humans </w:t>
      </w:r>
      <w:r w:rsidR="62AAD0F3">
        <w:t>remains poorly understood</w:t>
      </w:r>
      <w:r w:rsidRPr="003C2D3E">
        <w:t xml:space="preserve">. </w:t>
      </w:r>
    </w:p>
    <w:p w14:paraId="49D82B04" w14:textId="667C70A7" w:rsidR="008C4DD1" w:rsidRDefault="4DCCEA72" w:rsidP="009D5F62">
      <w:pPr>
        <w:spacing w:line="259" w:lineRule="auto"/>
      </w:pPr>
      <w:r>
        <w:t xml:space="preserve">The </w:t>
      </w:r>
      <w:r w:rsidR="67390F90" w:rsidRPr="003C2D3E">
        <w:t>surface temperature in South American countries</w:t>
      </w:r>
      <w:r w:rsidR="72840AA2">
        <w:t xml:space="preserve"> is</w:t>
      </w:r>
      <w:r w:rsidR="67390F90" w:rsidRPr="003C2D3E">
        <w:t xml:space="preserve"> expected to rise between 0.92 to 6.14 °C</w:t>
      </w:r>
      <w:r w:rsidR="58B81091">
        <w:t xml:space="preserve"> </w:t>
      </w:r>
      <w:r w:rsidR="58B81091" w:rsidRPr="003C2D3E">
        <w:t xml:space="preserve">by the end of </w:t>
      </w:r>
      <w:r w:rsidR="79DF7375" w:rsidRPr="003C2D3E">
        <w:t xml:space="preserve">the </w:t>
      </w:r>
      <w:r w:rsidR="58B81091" w:rsidRPr="003C2D3E">
        <w:t>21</w:t>
      </w:r>
      <w:r w:rsidR="58B81091" w:rsidRPr="003C2D3E">
        <w:rPr>
          <w:vertAlign w:val="superscript"/>
        </w:rPr>
        <w:t>st</w:t>
      </w:r>
      <w:r w:rsidR="58B81091" w:rsidRPr="003C2D3E">
        <w:t xml:space="preserve"> century</w:t>
      </w:r>
      <w:r w:rsidR="58B81091">
        <w:t xml:space="preserve">, </w:t>
      </w:r>
      <w:r w:rsidR="67390F90" w:rsidRPr="003C2D3E">
        <w:t xml:space="preserve">based on the Shared Socio-economic Pathways (SSP, CMIP6) </w:t>
      </w:r>
      <w:r w:rsidR="00A3652F" w:rsidRPr="003C2D3E">
        <w:fldChar w:fldCharType="begin"/>
      </w:r>
      <w:r w:rsidR="00BB6316">
        <w:instrText xml:space="preserve"> ADDIN ZOTERO_ITEM CSL_CITATION {"citationID":"VlmkEuoU","properties":{"formattedCitation":"\\super 24\\nosupersub{}","plainCitation":"24","noteIndex":0},"citationItems":[{"id":684,"uris":["http://zotero.org/groups/5467322/items/VKERGAWC"],"itemData":{"id":684,"type":"article-journal","abstract":"A 22-member ensemble from CMIP6 is used to analyze the projected changes and seasonal behavior in surface air temperature over South America during the twenty-first century. In the future projections, CMIP6 models shown a high dependency to the socioeconomic pathway over each country of South America. The multimodel ensemble projects a continuous increase in the annual mean temperature over South America during the twenty-first century under the three future scenarios (SSP1-2.6, SSP2-4.5 and SSP5-8.5). Besides, it was possible to identify consistent positive trends across all the models, with values between 0.45 ± 0.05 and 2.05 ± 0.31 °C cy−1 under the historical experiment, however largest trends occurs for the projection periods (near, mid and far future), with values between − 0.87 ± 0.84 to 2.88 ± 0.60 °C cy−1 (SSP1-2.6), 1.41 ± 0.88 to 5.32 ± 0.81 °C cy−1 (SSP2-4.5) and 4.75 ± 0.58 to 8.76 ± 0.74 °C cy−1 (SSP5-8.5) with maximum values at Bolivia, Brasil, Paraguay and Venezuela whilst minimum values for Argentina and Uruguay, regardless of the SSP scenario used. From the seasonal behavior analysis was possible to identify maximum values between January and March whilst minimum between June and July, except in Brasil, Venezuela and Guyana–Surinam–French Guayana, with annual range decreasing as the latidude decreases. By the end of the twenty-first century the annual mean temperature over South america is projected to increase between 0.92–2.11 °C, 0.97–3.37 °C and 1.27–6.14 °C under SSP1-2.6, SSP2-4.5 and SSP5-8.5 projection scenarios respectively. This projected increase of temperature across the continent will produce negative repercussions in the social, economic and political spheres. The results obtained in this study provide insights about the CMIP6 performance over this region, which can be used to develop adaptation strategies and might be useful for the adaptation to the climate change.","container-title":"GeoJournal","DOI":"10.1007/s10708-021-10531-1","ISSN":"1572-9893","issue":"4","journalAbbreviation":"GeoJournal","language":"en","page":"739-763","source":"Springer Link","title":"Projections of temperature changes over South America during the twenty-first century using CMIP6 models","volume":"87","author":[{"family":"Bustos Usta","given":"David Francisco"},{"family":"Teymouri","given":"Maryam"},{"family":"Chatterjee","given":"Uday"}],"issued":{"date-parts":[["2022",10,1]]}}}],"schema":"https://github.com/citation-style-language/schema/raw/master/csl-citation.json"} </w:instrText>
      </w:r>
      <w:r w:rsidR="00A3652F" w:rsidRPr="003C2D3E">
        <w:fldChar w:fldCharType="separate"/>
      </w:r>
      <w:r w:rsidR="00BB6316" w:rsidRPr="00BB6316">
        <w:rPr>
          <w:rFonts w:cs="Arial"/>
          <w:kern w:val="0"/>
          <w:vertAlign w:val="superscript"/>
        </w:rPr>
        <w:t>24</w:t>
      </w:r>
      <w:r w:rsidR="00A3652F" w:rsidRPr="003C2D3E">
        <w:fldChar w:fldCharType="end"/>
      </w:r>
      <w:r w:rsidR="67390F90" w:rsidRPr="003C2D3E">
        <w:t xml:space="preserve">. </w:t>
      </w:r>
      <w:r w:rsidR="4E67032C">
        <w:t>Moreover</w:t>
      </w:r>
      <w:r w:rsidR="34D726E0" w:rsidRPr="395584EC">
        <w:rPr>
          <w:rFonts w:eastAsia="Arial" w:cs="Arial"/>
        </w:rPr>
        <w:t>, precipitation followed by prolonged droughts may increase wildfire risk and become</w:t>
      </w:r>
      <w:r w:rsidR="4BFCD298" w:rsidRPr="395584EC">
        <w:rPr>
          <w:rFonts w:eastAsia="Arial" w:cs="Arial"/>
        </w:rPr>
        <w:t xml:space="preserve"> </w:t>
      </w:r>
      <w:r w:rsidR="34D726E0" w:rsidRPr="395584EC">
        <w:rPr>
          <w:rFonts w:eastAsia="Arial" w:cs="Arial"/>
        </w:rPr>
        <w:t>prominent</w:t>
      </w:r>
      <w:r w:rsidR="67390F90" w:rsidRPr="003C2D3E">
        <w:t xml:space="preserve"> </w:t>
      </w:r>
      <w:r w:rsidR="00A3652F" w:rsidRPr="003C2D3E">
        <w:fldChar w:fldCharType="begin"/>
      </w:r>
      <w:r w:rsidR="00BB6316">
        <w:instrText xml:space="preserve"> ADDIN ZOTERO_ITEM CSL_CITATION {"citationID":"xdahYsEv","properties":{"formattedCitation":"\\super 25\\nosupersub{}","plainCitation":"25","noteIndex":0},"citationItems":[{"id":786,"uris":["http://zotero.org/groups/5467322/items/KZ342IJD"],"itemData":{"id":786,"type":"article-journal","abstract":"Climate-related risks in Central and South America have received increased attention and concern in science and policy, but an up-to-date comprehensive review and synthesis of risks and adaptation potential is currently missing. For this paper we evaluated over 200 peer-reviewed articles and grey literature documents published since 2012. We found that climate change in Central and South America during the 21st century may increase the risk to severe levels for the following topical risk clusters: (a) Food insecurity; (b) Floods and landslides; (c) Water scarcity; (d) Epidemics of vector-borne diseases; (e) Amazon Forest biome shift; (f). Coral bleaching; (g) Coastal risks of sea level rise, storm surges and erosion; (h) Systemic failure due to cascading impacts of hazards and epidemics. Our synthesis also identified feasible adaptation measures for each risk. The impacts of the risks will be heterogeneous throughout the region, with rural communities, Indigenous peoples, Afro-Latin Americans, women, disabled people, and migrants identified as being the most severely affected. We refer to a number of adaptation options for each risk. However, unabated climate change together with low adaptive capacity will strictly limit adaptation options. Immediate strengthening of policies for building adaptive capacity and increase of research on the risk-adaptation nexus in Central and South America are paramount. Our findings might contribute to guide the adjustment and emphasis of adaptation policies and climate risk management strategies from local to national level.","container-title":"Environmental Research Letters","DOI":"10.1088/1748-9326/ac5271","ISSN":"1748-9326","issue":"3","journalAbbreviation":"Environ. Res. Lett.","language":"en","note":"publisher: IOP Publishing","page":"033002","source":"Institute of Physics","title":"Climate change-related risks and adaptation potential in Central and South America during the 21st century","volume":"17","author":[{"family":"Hagen","given":"I"},{"family":"Huggel","given":"C"},{"family":"Ramajo","given":"L"},{"family":"Chacón","given":"N"},{"family":"Ometto","given":"J P"},{"family":"Postigo","given":"J C"},{"family":"Castellanos","given":"E J"}],"issued":{"date-parts":[["2022",2]]}}}],"schema":"https://github.com/citation-style-language/schema/raw/master/csl-citation.json"} </w:instrText>
      </w:r>
      <w:r w:rsidR="00A3652F" w:rsidRPr="003C2D3E">
        <w:fldChar w:fldCharType="separate"/>
      </w:r>
      <w:r w:rsidR="00BB6316" w:rsidRPr="00BB6316">
        <w:rPr>
          <w:rFonts w:cs="Arial"/>
          <w:kern w:val="0"/>
          <w:vertAlign w:val="superscript"/>
        </w:rPr>
        <w:t>25</w:t>
      </w:r>
      <w:r w:rsidR="00A3652F" w:rsidRPr="003C2D3E">
        <w:fldChar w:fldCharType="end"/>
      </w:r>
      <w:r w:rsidR="67390F90" w:rsidRPr="003C2D3E">
        <w:t xml:space="preserve">. </w:t>
      </w:r>
      <w:r w:rsidR="2C9CBAD5" w:rsidRPr="0D1C0E03">
        <w:rPr>
          <w:rFonts w:eastAsia="Times New Roman"/>
          <w:b/>
          <w:bCs/>
          <w:color w:val="000000"/>
          <w:kern w:val="0"/>
          <w14:ligatures w14:val="none"/>
        </w:rPr>
        <w:t xml:space="preserve"> </w:t>
      </w:r>
      <w:r w:rsidR="0D3D0F4A" w:rsidRPr="78F5FBED" w:rsidDel="1DE1A455">
        <w:rPr>
          <w:rFonts w:eastAsia="Times New Roman"/>
          <w:color w:val="000000" w:themeColor="text1"/>
        </w:rPr>
        <w:t xml:space="preserve">These climatic conditions </w:t>
      </w:r>
      <w:r w:rsidR="0D3D0F4A" w:rsidDel="1DE1A455">
        <w:t xml:space="preserve">as well as anthropogenic </w:t>
      </w:r>
      <w:r w:rsidR="40D81757">
        <w:t xml:space="preserve">land use </w:t>
      </w:r>
      <w:r w:rsidR="0D3D0F4A" w:rsidDel="1DE1A455">
        <w:t>changes might have extreme effects on rodent populations</w:t>
      </w:r>
      <w:r w:rsidR="4B460CA0" w:rsidDel="1DE1A455">
        <w:t>,</w:t>
      </w:r>
      <w:r w:rsidR="0D3D0F4A" w:rsidDel="1DE1A455">
        <w:t xml:space="preserve"> subsequently increasing risks </w:t>
      </w:r>
      <w:r w:rsidR="7567B141" w:rsidDel="1DE1A455">
        <w:t xml:space="preserve">of </w:t>
      </w:r>
      <w:r w:rsidR="3F9404CB">
        <w:t xml:space="preserve">rodent-borne </w:t>
      </w:r>
      <w:r w:rsidR="0D3D0F4A" w:rsidDel="1DE1A455">
        <w:t>arenaviral zoonoses</w:t>
      </w:r>
      <w:r w:rsidR="50E61D42">
        <w:t xml:space="preserve"> </w:t>
      </w:r>
      <w:r w:rsidR="00603324" w:rsidRPr="003C2D3E">
        <w:fldChar w:fldCharType="begin"/>
      </w:r>
      <w:r w:rsidR="00BB6316">
        <w:instrText xml:space="preserve"> ADDIN ZOTERO_ITEM CSL_CITATION {"citationID":"kjsDkjbq","properties":{"formattedCitation":"\\super 26\\nosupersub{}","plainCitation":"26","noteIndex":0},"citationItems":[{"id":948,"uris":["http://zotero.org/groups/5467322/items/5SLKN3PS"],"itemData":{"id":948,"type":"article-journal","container-title":"Journal of the American Planning Association","DOI":"10.1080/01944363.2014.954464","ISSN":"0194-4363","issue":"2","note":"publisher: Routledge\n_eprint: https://doi.org/10.1080/01944363.2014.954464","page":"184-185","source":"Taylor and Francis+NEJM","title":"A Review of “Climate Change 2014: Impacts, Adaptation, and Vulnerability” and “Climate Change 2014: Mitigation of Climate Change”: Intergovernmental Panel on Climate Change. (2014). (Contribution of Working Group II to the Fifth Assessment Report of the Intergovernmental Panel on Climate Change). New York, NY: Cambridge University Press. 2,621 pages. Available online at http://ipcc-wg2.gov/AR5/report/final-drafts/; Intergovernmental Panel on Climate Change. (2014). (Contribution of Working Group III to the Fifth Assessment Report of the Intergovernmental Panel on Climate Change). New York, NY: Cambridge University Press. 1,967 pages. Available online at https://www.ipcc.ch/report/ar5/wg3/","title-short":"A Review of “Climate Change 2014","volume":"80","author":[{"family":"Birch","given":"Eugenie L."}],"issued":{"date-parts":[["2014",4,3]]}}}],"schema":"https://github.com/citation-style-language/schema/raw/master/csl-citation.json"} </w:instrText>
      </w:r>
      <w:r w:rsidR="00603324" w:rsidRPr="003C2D3E">
        <w:fldChar w:fldCharType="separate"/>
      </w:r>
      <w:r w:rsidR="00BB6316" w:rsidRPr="00BB6316">
        <w:rPr>
          <w:rFonts w:cs="Arial"/>
          <w:kern w:val="0"/>
          <w:vertAlign w:val="superscript"/>
        </w:rPr>
        <w:t>26</w:t>
      </w:r>
      <w:r w:rsidR="00603324" w:rsidRPr="003C2D3E">
        <w:fldChar w:fldCharType="end"/>
      </w:r>
      <w:r w:rsidR="2B3017F3" w:rsidRPr="003C2D3E">
        <w:t xml:space="preserve">. </w:t>
      </w:r>
      <w:r w:rsidR="45E986A8" w:rsidRPr="003C2D3E">
        <w:t xml:space="preserve">Rodent species that are known hosts of </w:t>
      </w:r>
      <w:r w:rsidR="523BC775" w:rsidRPr="003C2D3E">
        <w:t>N</w:t>
      </w:r>
      <w:r w:rsidR="45E986A8" w:rsidRPr="003C2D3E">
        <w:t xml:space="preserve">ew </w:t>
      </w:r>
      <w:r w:rsidR="2700166D" w:rsidRPr="003C2D3E">
        <w:t>W</w:t>
      </w:r>
      <w:r w:rsidR="45E986A8" w:rsidRPr="003C2D3E">
        <w:t xml:space="preserve">orld arenaviruses are one of the first species to repopulate after fires in burned areas, which has been associated with </w:t>
      </w:r>
      <w:r w:rsidR="123F1203" w:rsidRPr="003C2D3E">
        <w:t xml:space="preserve">an </w:t>
      </w:r>
      <w:r w:rsidR="45E986A8" w:rsidRPr="003C2D3E">
        <w:t>increased risk of human cases</w:t>
      </w:r>
      <w:r w:rsidR="477D552E" w:rsidRPr="003C2D3E">
        <w:t xml:space="preserve"> </w:t>
      </w:r>
      <w:r w:rsidR="00FA6426" w:rsidRPr="003C2D3E">
        <w:fldChar w:fldCharType="begin"/>
      </w:r>
      <w:r w:rsidR="00BB6316">
        <w:instrText xml:space="preserve"> ADDIN ZOTERO_ITEM CSL_CITATION {"citationID":"a1facdn7fnb","properties":{"formattedCitation":"\\super 27\\nosupersub{}","plainCitation":"27","noteIndex":0},"citationItems":[{"id":949,"uris":["http://zotero.org/groups/5467322/items/233CNFXK"],"itemData":{"id":949,"type":"article-journal","abstract":"In the Cerrado savannas from Brazil fire events are common and strongly influence the vegetation structure and, consequently, the associated small mammals. In this paper, we investigate changes in the structure of small mammal communities related to sites of different post-fire ages. Mammals were captured in similar Cerrado sites that differed in time since the last burn (1 to 26 yr). We sampled six sites in the wet season of 1997 (phase 1) and, three years later, six sites in the wet and dry seasons (phase 2). Six rodent species and four marsupials were captured. Community composition changed drastically as a function of time since fire. The diversity and abundance of small mammals reached maximum values in the early successional stages. The rodent Calomys tener was present only in early seral stages. The rodent Bolomys lasiurus was more frequent in mid-successional stages and decreased in later seral stages, and the rodent Oryzomys subflavus occupied all successional stages. The marsupial Gracilinanus agilis was dominant in the area that did not burn for at least 23 yr. Changes in composition of the community of small mammals were more accelerated in early successional stages, when there are more drastic vegetational changes. The ability of small mammals to cope with Cerrado fires and the great dissimilarity among post-burning seral stages suggest that a mosaic of areas representing different post-fire seral stages could increase the regional diversity of this group.","container-title":"Biodiversity &amp; Conservation","DOI":"10.1023/B:BIOC.0000014467.27138.0b","ISSN":"1572-9710","issue":"5","journalAbbreviation":"Biodiversity and Conservation","language":"en","page":"1023-1037","source":"Springer Link","title":"Post-fire succession of small mammals in the Cerrado of central Brazil","volume":"13","author":[{"family":"Briani","given":"Denis C."},{"family":"Palma","given":"Alexandre R.T."},{"family":"Vieira","given":"Emerson M."},{"family":"Henriques","given":"Raimundo P.B."}],"issued":{"date-parts":[["2004",5,1]]}}}],"schema":"https://github.com/citation-style-language/schema/raw/master/csl-citation.json"} </w:instrText>
      </w:r>
      <w:r w:rsidR="00FA6426" w:rsidRPr="003C2D3E">
        <w:fldChar w:fldCharType="separate"/>
      </w:r>
      <w:r w:rsidR="00BB6316" w:rsidRPr="00BB6316">
        <w:rPr>
          <w:rFonts w:cs="Arial"/>
          <w:kern w:val="0"/>
          <w:vertAlign w:val="superscript"/>
        </w:rPr>
        <w:t>27</w:t>
      </w:r>
      <w:r w:rsidR="00FA6426" w:rsidRPr="003C2D3E">
        <w:fldChar w:fldCharType="end"/>
      </w:r>
      <w:r w:rsidR="45E986A8" w:rsidRPr="003C2D3E">
        <w:t xml:space="preserve">. Similarly, temperature, rainfall, and land-use changes are all </w:t>
      </w:r>
      <w:r w:rsidR="15A43338">
        <w:t xml:space="preserve">presumed </w:t>
      </w:r>
      <w:r w:rsidR="45E986A8" w:rsidRPr="003C2D3E">
        <w:t>to influence rodent populations in South America</w:t>
      </w:r>
      <w:r w:rsidR="00B64A35" w:rsidRPr="003C2D3E">
        <w:fldChar w:fldCharType="begin"/>
      </w:r>
      <w:r w:rsidR="001238A8">
        <w:instrText xml:space="preserve"> ADDIN ZOTERO_ITEM CSL_CITATION {"citationID":"a18n9um258r","properties":{"formattedCitation":"\\super 27\\nosupersub{}","plainCitation":"27","dontUpdate":true,"noteIndex":0},"citationItems":[{"id":950,"uris":["http://zotero.org/groups/5467322/items/NLZQNPFN"],"itemData":{"id":950,"type":"article-journal","abstract":"1. Since Sin Nombre virus was discovered in the U.S. in 1993, longitudinal studies of the rodent reservoir host, the deer mouse (Peromyscus maniculatus) have demonstrated a qualitative correlation among mouse population dynamics and risk of hantavirus pulmonary syndrome (HPS) in humans, indicating the importance of understanding deer mouse population dynamics for evaluating risk of HPS. 2. Using capture–mark–recapture statistical methods on a 15-year data set from Montana, we estimated deer mouse survival, maturation and recruitment rates and tested the relative importance of seasonality, population density and local climate in explaining temporal variation in deer mouse demography. 3. From these estimates, we designed a population model to simulate deer mouse population dynamics given climatic variables and compared the model to observed patterns. 4. Month, precipitation 5 months previously, temperature 5 months previously and to a lesser extent precipitation and temperature in the current month, were important in determining deer mouse survival. Month, the sum of precipitation over the last 4 months, and the sum of the temperature over the last 4 months were important in determining recruitment rates. Survival was more important in determining the growth rate of the population than recruitment. 5. While climatic drivers appear to have a complex influence on dynamics, our forecasts were good. Our quantitative model may allow public health officials to better predict increased human risk from basic climatic data.","container-title":"Journal of Animal Ecology","DOI":"10.1111/j.1365-2656.2009.01646.x","ISSN":"1365-2656","issue":"2","language":"en","license":"© 2009 The Authors. Journal compilation © 2009 British Ecological Society","note":"_eprint: https://onlinelibrary.wiley.com/doi/pdf/10.1111/j.1365-2656.2009.01646.x","page":"462-470","source":"Wiley Online Library","title":"The effect of seasonality, density and climate on the population dynamics of Montana deer mice, important reservoir hosts for Sin Nombre hantavirus","volume":"79","author":[{"family":"Luis","given":"Angela D."},{"family":"Douglass","given":"Richard J."},{"family":"Mills","given":"James N."},{"family":"Bjørnstad","given":"Ottar N."}],"issued":{"date-parts":[["2010"]]}}}],"schema":"https://github.com/citation-style-language/schema/raw/master/csl-citation.json"} </w:instrText>
      </w:r>
      <w:r w:rsidR="00B64A35" w:rsidRPr="003C2D3E">
        <w:fldChar w:fldCharType="separate"/>
      </w:r>
      <w:r w:rsidR="441C4033" w:rsidRPr="7540D756">
        <w:rPr>
          <w:kern w:val="0"/>
        </w:rPr>
        <w:t>￼</w:t>
      </w:r>
      <w:r w:rsidR="00B64A35" w:rsidRPr="003C2D3E">
        <w:fldChar w:fldCharType="end"/>
      </w:r>
      <w:r w:rsidR="6E6BCA86">
        <w:t xml:space="preserve">￼. </w:t>
      </w:r>
      <w:r w:rsidR="344E0F37" w:rsidRPr="003C2D3E">
        <w:lastRenderedPageBreak/>
        <w:t>T</w:t>
      </w:r>
      <w:r w:rsidR="7C7C258C" w:rsidRPr="003C2D3E">
        <w:t xml:space="preserve">herefore, it </w:t>
      </w:r>
      <w:r w:rsidR="3404934B" w:rsidRPr="003C2D3E">
        <w:t>follows</w:t>
      </w:r>
      <w:r w:rsidR="7C7C258C">
        <w:t xml:space="preserve"> that the human risk </w:t>
      </w:r>
      <w:r w:rsidR="2451771E">
        <w:t xml:space="preserve">of </w:t>
      </w:r>
      <w:r w:rsidR="7C7C258C">
        <w:t>NWA</w:t>
      </w:r>
      <w:r w:rsidR="7CEEA4C3">
        <w:t>s</w:t>
      </w:r>
      <w:r w:rsidR="7C7C258C">
        <w:t xml:space="preserve"> </w:t>
      </w:r>
      <w:r w:rsidR="2CD4DC08" w:rsidRPr="003C2D3E">
        <w:t xml:space="preserve">in South America </w:t>
      </w:r>
      <w:r w:rsidR="77D88867" w:rsidRPr="7540D756">
        <w:t xml:space="preserve">might </w:t>
      </w:r>
      <w:r w:rsidR="5F59E4FA">
        <w:t>shift i</w:t>
      </w:r>
      <w:r w:rsidR="06BFEFE6">
        <w:rPr>
          <w:rFonts w:eastAsia="Arial" w:cs="Arial"/>
        </w:rPr>
        <w:t>n response to changes in the habitat of their rodent reservoirs</w:t>
      </w:r>
      <w:r w:rsidR="56FD1205" w:rsidRPr="7540D756">
        <w:rPr>
          <w:rFonts w:eastAsia="Arial" w:cs="Arial"/>
        </w:rPr>
        <w:t>.</w:t>
      </w:r>
      <w:r w:rsidR="06BFEFE6">
        <w:t xml:space="preserve"> </w:t>
      </w:r>
    </w:p>
    <w:p w14:paraId="6864E278" w14:textId="3599B55F" w:rsidR="002B076F" w:rsidRPr="003C2D3E" w:rsidRDefault="6986E5EA" w:rsidP="00062C4E">
      <w:r>
        <w:t>W</w:t>
      </w:r>
      <w:r w:rsidR="2AB981CA">
        <w:t>e hypothesize</w:t>
      </w:r>
      <w:r w:rsidR="26B05A6C">
        <w:t>d</w:t>
      </w:r>
      <w:r w:rsidR="2AB981CA">
        <w:t xml:space="preserve"> that </w:t>
      </w:r>
      <w:r w:rsidR="529F7BF3">
        <w:t xml:space="preserve">the zoonotic risk of </w:t>
      </w:r>
      <w:r w:rsidR="2AB981CA">
        <w:t xml:space="preserve">rodent-borne </w:t>
      </w:r>
      <w:r w:rsidR="02F3758B">
        <w:t>NWA</w:t>
      </w:r>
      <w:r w:rsidR="56C6CC1D">
        <w:t>s</w:t>
      </w:r>
      <w:r w:rsidR="4A0BE568">
        <w:t xml:space="preserve"> is</w:t>
      </w:r>
      <w:r w:rsidR="2AB981CA">
        <w:t xml:space="preserve"> strongly dependent on the eco-habitat of </w:t>
      </w:r>
      <w:r w:rsidR="2C599169">
        <w:t xml:space="preserve">their </w:t>
      </w:r>
      <w:r w:rsidR="2AB981CA">
        <w:t>rodent reservoirs</w:t>
      </w:r>
      <w:r w:rsidR="4259180D">
        <w:t>,</w:t>
      </w:r>
      <w:r w:rsidR="2AB981CA">
        <w:t xml:space="preserve"> </w:t>
      </w:r>
      <w:r w:rsidR="437D4321">
        <w:t>and that, given the forecasted climatic changes in South America, this</w:t>
      </w:r>
      <w:r w:rsidR="00D75EAB">
        <w:t xml:space="preserve"> </w:t>
      </w:r>
      <w:r w:rsidR="2AB981CA" w:rsidRPr="352CFE06">
        <w:t xml:space="preserve">may </w:t>
      </w:r>
      <w:r w:rsidR="79758AED" w:rsidRPr="352CFE06">
        <w:rPr>
          <w:rFonts w:eastAsia="Arial" w:cs="Arial"/>
        </w:rPr>
        <w:t>facilitate</w:t>
      </w:r>
      <w:r w:rsidR="79758AED">
        <w:t xml:space="preserve"> </w:t>
      </w:r>
      <w:r w:rsidR="4A0BE568">
        <w:t>the</w:t>
      </w:r>
      <w:r w:rsidR="719A4D78">
        <w:t>ir</w:t>
      </w:r>
      <w:r w:rsidR="4A0BE568">
        <w:t xml:space="preserve"> </w:t>
      </w:r>
      <w:r w:rsidR="2AB981CA">
        <w:t xml:space="preserve">spread to previously </w:t>
      </w:r>
      <w:r w:rsidR="21FB0619">
        <w:t>non-endemic</w:t>
      </w:r>
      <w:r w:rsidR="2AB981CA">
        <w:t xml:space="preserve"> areas. </w:t>
      </w:r>
      <w:r w:rsidR="1C965024">
        <w:t>Therefore, w</w:t>
      </w:r>
      <w:r w:rsidR="26B05A6C">
        <w:t xml:space="preserve">e </w:t>
      </w:r>
      <w:r w:rsidR="0AF962A4">
        <w:t>expect</w:t>
      </w:r>
      <w:r w:rsidR="4D9C8C52">
        <w:t xml:space="preserve"> </w:t>
      </w:r>
      <w:r w:rsidR="3CAC01BB">
        <w:t xml:space="preserve">climate driven </w:t>
      </w:r>
      <w:r w:rsidR="39327934">
        <w:t xml:space="preserve">environmental </w:t>
      </w:r>
      <w:r w:rsidR="33512637">
        <w:t xml:space="preserve">changes </w:t>
      </w:r>
      <w:r w:rsidR="39327934">
        <w:t xml:space="preserve">to be predictive of changes in the </w:t>
      </w:r>
      <w:r w:rsidR="5A5FA5C7">
        <w:t xml:space="preserve">zoonotic risk </w:t>
      </w:r>
      <w:r w:rsidR="348EE26E">
        <w:t xml:space="preserve">of </w:t>
      </w:r>
      <w:r w:rsidR="02AF904B">
        <w:t>NWA</w:t>
      </w:r>
      <w:r w:rsidR="348EE26E">
        <w:t>s</w:t>
      </w:r>
      <w:r w:rsidR="02AF904B">
        <w:t xml:space="preserve"> spillover</w:t>
      </w:r>
      <w:r w:rsidR="02F3758B">
        <w:t xml:space="preserve"> </w:t>
      </w:r>
      <w:r w:rsidR="348EE26E">
        <w:t xml:space="preserve">to </w:t>
      </w:r>
      <w:r w:rsidR="02F3758B">
        <w:t>human</w:t>
      </w:r>
      <w:r w:rsidR="348EE26E">
        <w:t>s</w:t>
      </w:r>
      <w:r w:rsidR="02F3758B">
        <w:t>.</w:t>
      </w:r>
      <w:r w:rsidR="6EDDABF6">
        <w:t xml:space="preserve"> </w:t>
      </w:r>
      <w:r w:rsidR="0EF756CD">
        <w:t>In this study, w</w:t>
      </w:r>
      <w:r w:rsidR="27809D68">
        <w:t xml:space="preserve">e estimated the zoonotic spillover risk of </w:t>
      </w:r>
      <w:r w:rsidR="0EF756CD">
        <w:t xml:space="preserve">New World Arenaviruses </w:t>
      </w:r>
      <w:r w:rsidR="27809D68">
        <w:t xml:space="preserve"> in South America </w:t>
      </w:r>
      <w:r w:rsidR="32CE2B10">
        <w:t>by quantifying the f</w:t>
      </w:r>
      <w:r w:rsidR="0EF756CD">
        <w:t>orce-of-</w:t>
      </w:r>
      <w:r w:rsidR="32CE2B10">
        <w:t>i</w:t>
      </w:r>
      <w:r w:rsidR="0EF756CD">
        <w:t xml:space="preserve">nfection (FOI) </w:t>
      </w:r>
      <w:r w:rsidR="23BF79AB">
        <w:t xml:space="preserve">to humans </w:t>
      </w:r>
      <w:r w:rsidR="4907AAE5">
        <w:t xml:space="preserve">(probability of </w:t>
      </w:r>
      <w:r w:rsidR="51FD20F5">
        <w:t xml:space="preserve">successful </w:t>
      </w:r>
      <w:r w:rsidR="74B3E594">
        <w:t xml:space="preserve">zoonotic </w:t>
      </w:r>
      <w:r w:rsidR="51FD20F5">
        <w:t>transmission</w:t>
      </w:r>
      <w:r w:rsidR="4907AAE5">
        <w:t>)</w:t>
      </w:r>
      <w:r w:rsidR="51FD20F5">
        <w:t xml:space="preserve"> based on human-rodent interactions</w:t>
      </w:r>
      <w:r w:rsidR="48ECEC32">
        <w:t xml:space="preserve"> under </w:t>
      </w:r>
      <w:r w:rsidR="1604E2CF">
        <w:t xml:space="preserve">different </w:t>
      </w:r>
      <w:r w:rsidR="22CBC259">
        <w:t>climate change scenarios</w:t>
      </w:r>
      <w:r w:rsidR="23BF79AB" w:rsidRPr="003C2D3E">
        <w:t xml:space="preserve">. </w:t>
      </w:r>
      <w:r w:rsidR="6EEA3D5D" w:rsidRPr="003C2D3E">
        <w:t xml:space="preserve">The </w:t>
      </w:r>
      <w:r w:rsidR="538F2A21" w:rsidRPr="003C2D3E">
        <w:t xml:space="preserve">NWAs under study, namely, GTOV, </w:t>
      </w:r>
      <w:r w:rsidR="0B168CC2">
        <w:t>MACV</w:t>
      </w:r>
      <w:r w:rsidR="3D0323C9" w:rsidRPr="003C2D3E">
        <w:t xml:space="preserve"> </w:t>
      </w:r>
      <w:r w:rsidR="0B168CC2" w:rsidRPr="003C2D3E">
        <w:t xml:space="preserve">and JUNV </w:t>
      </w:r>
      <w:r w:rsidR="53E36D52" w:rsidRPr="003C2D3E">
        <w:t xml:space="preserve">have </w:t>
      </w:r>
      <w:r w:rsidR="0B168CC2" w:rsidRPr="003C2D3E">
        <w:t>caused historically confirmed</w:t>
      </w:r>
      <w:r w:rsidR="6EEA3D5D" w:rsidRPr="003C2D3E">
        <w:t xml:space="preserve"> </w:t>
      </w:r>
      <w:r w:rsidR="0B168CC2">
        <w:t>outbreaks of Venezuelan, Bolivian</w:t>
      </w:r>
      <w:r w:rsidR="5D8D849F" w:rsidRPr="003C2D3E">
        <w:t>,</w:t>
      </w:r>
      <w:r w:rsidR="0B168CC2">
        <w:t xml:space="preserve"> and Argentine Hemorrhagic fevers</w:t>
      </w:r>
      <w:r w:rsidR="0FEBAF29" w:rsidRPr="003C2D3E">
        <w:t>,</w:t>
      </w:r>
      <w:r w:rsidR="0B168CC2" w:rsidRPr="003C2D3E">
        <w:t xml:space="preserve"> respectively. FOI estimates were </w:t>
      </w:r>
      <w:r w:rsidR="2839FC53" w:rsidRPr="003C2D3E">
        <w:t>mechanistically model</w:t>
      </w:r>
      <w:r w:rsidR="0B299156" w:rsidRPr="003C2D3E">
        <w:t>ed</w:t>
      </w:r>
      <w:r w:rsidR="2839FC53" w:rsidRPr="003C2D3E">
        <w:t xml:space="preserve"> based on the species distribution patterns</w:t>
      </w:r>
      <w:r w:rsidR="00CB5B25">
        <w:t xml:space="preserve"> and estimated population density</w:t>
      </w:r>
      <w:r w:rsidR="2839FC53" w:rsidRPr="003C2D3E">
        <w:t xml:space="preserve"> of six known rodent reservoir species fo</w:t>
      </w:r>
      <w:r w:rsidR="2839FC53">
        <w:t>r NWAs</w:t>
      </w:r>
      <w:r w:rsidR="6AACBE2E" w:rsidRPr="00F2716B">
        <w:t xml:space="preserve"> (hereafter </w:t>
      </w:r>
      <w:r w:rsidR="6D4B3172">
        <w:t xml:space="preserve">genus name </w:t>
      </w:r>
      <w:r w:rsidR="6D4B3172" w:rsidRPr="00F2716B">
        <w:t>is abbre</w:t>
      </w:r>
      <w:r w:rsidR="6D4B3172">
        <w:t>viated to its first letter followed by a period)</w:t>
      </w:r>
      <w:r w:rsidR="0D435B33">
        <w:t>:</w:t>
      </w:r>
      <w:r w:rsidR="3D0323C9" w:rsidRPr="7540D756">
        <w:rPr>
          <w:i/>
        </w:rPr>
        <w:t xml:space="preserve"> </w:t>
      </w:r>
      <w:r w:rsidR="2839FC53" w:rsidRPr="352CFE06">
        <w:rPr>
          <w:i/>
        </w:rPr>
        <w:t>Zygodontomys brevicauda</w:t>
      </w:r>
      <w:r w:rsidR="2839FC53" w:rsidRPr="352CFE06">
        <w:t xml:space="preserve"> (GTOV), </w:t>
      </w:r>
      <w:r w:rsidR="2839FC53" w:rsidRPr="352CFE06">
        <w:rPr>
          <w:i/>
        </w:rPr>
        <w:t xml:space="preserve">Sigmodon </w:t>
      </w:r>
      <w:r w:rsidR="52E4B534" w:rsidRPr="352CFE06">
        <w:rPr>
          <w:i/>
        </w:rPr>
        <w:t>a</w:t>
      </w:r>
      <w:r w:rsidR="2839FC53" w:rsidRPr="352CFE06">
        <w:rPr>
          <w:i/>
        </w:rPr>
        <w:t>lstoni</w:t>
      </w:r>
      <w:r w:rsidR="2839FC53" w:rsidRPr="352CFE06">
        <w:t xml:space="preserve"> (GTOV), </w:t>
      </w:r>
      <w:r w:rsidR="4793916F" w:rsidRPr="352CFE06">
        <w:rPr>
          <w:i/>
        </w:rPr>
        <w:t>Calomys callosus</w:t>
      </w:r>
      <w:r w:rsidR="4793916F" w:rsidRPr="352CFE06">
        <w:t xml:space="preserve"> (MACV), </w:t>
      </w:r>
      <w:r w:rsidR="4793916F" w:rsidRPr="352CFE06">
        <w:rPr>
          <w:i/>
        </w:rPr>
        <w:t>Calomys musculinus</w:t>
      </w:r>
      <w:r w:rsidR="4793916F" w:rsidRPr="352CFE06">
        <w:t xml:space="preserve"> (JUNV), </w:t>
      </w:r>
      <w:r w:rsidR="4793916F" w:rsidRPr="352CFE06">
        <w:rPr>
          <w:i/>
        </w:rPr>
        <w:t>Calomys laucha</w:t>
      </w:r>
      <w:r w:rsidR="4793916F" w:rsidRPr="352CFE06">
        <w:t xml:space="preserve"> (JUNV) and </w:t>
      </w:r>
      <w:r w:rsidR="4793916F" w:rsidRPr="352CFE06">
        <w:rPr>
          <w:i/>
        </w:rPr>
        <w:t>Oligoryzomys flavescens</w:t>
      </w:r>
      <w:r w:rsidR="4793916F" w:rsidRPr="003C2D3E">
        <w:t xml:space="preserve"> (JUNV). </w:t>
      </w:r>
      <w:r w:rsidR="03F2BC14">
        <w:t>Th</w:t>
      </w:r>
      <w:r w:rsidR="05015605">
        <w:t>is</w:t>
      </w:r>
      <w:r w:rsidR="03F2BC14">
        <w:t xml:space="preserve"> integrated approach of </w:t>
      </w:r>
      <w:r w:rsidR="3DE50126" w:rsidRPr="003C2D3E">
        <w:t>combining</w:t>
      </w:r>
      <w:r w:rsidR="03F2BC14">
        <w:t xml:space="preserve"> </w:t>
      </w:r>
      <w:r w:rsidR="1DAB25B2" w:rsidRPr="003C2D3E">
        <w:t>s</w:t>
      </w:r>
      <w:r w:rsidR="03F2BC14">
        <w:t xml:space="preserve">pecies </w:t>
      </w:r>
      <w:r w:rsidR="1DAB25B2" w:rsidRPr="003C2D3E">
        <w:t>d</w:t>
      </w:r>
      <w:r w:rsidR="03F2BC14">
        <w:t xml:space="preserve">istribution </w:t>
      </w:r>
      <w:r w:rsidR="1DAB25B2" w:rsidRPr="003C2D3E">
        <w:t>m</w:t>
      </w:r>
      <w:r w:rsidR="03F2BC14" w:rsidRPr="003C2D3E">
        <w:t xml:space="preserve">odeling (SDMs) and mechanistic FOI models </w:t>
      </w:r>
      <w:r w:rsidR="284875B3">
        <w:t xml:space="preserve">was applied to </w:t>
      </w:r>
      <w:r w:rsidR="347652F4" w:rsidRPr="003C2D3E">
        <w:t xml:space="preserve">three climate scenarios: </w:t>
      </w:r>
      <w:r w:rsidR="7C6E1406" w:rsidRPr="003C2D3E">
        <w:t>(</w:t>
      </w:r>
      <w:proofErr w:type="spellStart"/>
      <w:r w:rsidR="7C6E1406" w:rsidRPr="003C2D3E">
        <w:t>i</w:t>
      </w:r>
      <w:proofErr w:type="spellEnd"/>
      <w:r w:rsidR="7C6E1406" w:rsidRPr="003C2D3E">
        <w:t>)</w:t>
      </w:r>
      <w:r w:rsidR="4180C9BE" w:rsidRPr="003C2D3E">
        <w:t xml:space="preserve"> the</w:t>
      </w:r>
      <w:r w:rsidR="7C6E1406" w:rsidRPr="003C2D3E">
        <w:t xml:space="preserve"> </w:t>
      </w:r>
      <w:r w:rsidR="284875B3">
        <w:t>current</w:t>
      </w:r>
      <w:r w:rsidR="434E576E" w:rsidRPr="003C2D3E">
        <w:t xml:space="preserve"> climate,</w:t>
      </w:r>
      <w:r w:rsidR="284875B3" w:rsidRPr="003C2D3E">
        <w:t xml:space="preserve"> and </w:t>
      </w:r>
      <w:r w:rsidR="7FA2868B" w:rsidRPr="003C2D3E">
        <w:t xml:space="preserve">two </w:t>
      </w:r>
      <w:r w:rsidR="284875B3" w:rsidRPr="003C2D3E">
        <w:t xml:space="preserve">future </w:t>
      </w:r>
      <w:r w:rsidR="655803B7" w:rsidRPr="003C2D3E">
        <w:t xml:space="preserve">climate scenarios based on </w:t>
      </w:r>
      <w:r w:rsidR="00BA2729" w:rsidRPr="003C2D3E">
        <w:fldChar w:fldCharType="begin"/>
      </w:r>
      <w:r w:rsidR="00BB6316">
        <w:instrText xml:space="preserve"> ADDIN ZOTERO_ITEM CSL_CITATION {"citationID":"ehGVx1yW","properties":{"formattedCitation":"\\super 29\\nosupersub{}","plainCitation":"29","noteIndex":0},"citationItems":[{"id":710,"uris":["http://zotero.org/groups/5467322/items/4IXHUHKZ"],"itemData":{"id":710,"type":"report","event-place":"Switzerland","language":"English","publisher":"IPCC","publisher-place":"Switzerland","title":"Summary for Policymakers. In: Climate Change 2021: The Physical Science Basis. Contribution of Working Group I to the Sixth Assessment Report of the Intergovernmental Panel on Climate Change","URL":"https://www.ipcc.ch/report/ar6/wg1/downloads/report/IPCC_AR6_WGI_SPM_final.pdf","author":[{"literal":"Masson-Delmotte, V., P. Zhai, A. Pirani, S.L."},{"literal":"Connors, C. Péan, S. Berger, N. Caud, Y. Chen, L. Goldfarb, M.I. Gomis, M. Huang, K. Leitzell, E. Lonnoy, J.B.R. Matthews, T.K."},{"literal":"Maycock, T. Waterfield, O. Yelekçi, R. Yu, and B. Zhou"}],"accessed":{"date-parts":[["2024",11,25]]},"issued":{"date-parts":[["2021"]]}}}],"schema":"https://github.com/citation-style-language/schema/raw/master/csl-citation.json"} </w:instrText>
      </w:r>
      <w:r w:rsidR="00BA2729" w:rsidRPr="003C2D3E">
        <w:fldChar w:fldCharType="separate"/>
      </w:r>
      <w:r w:rsidR="00BB6316" w:rsidRPr="00BB6316">
        <w:rPr>
          <w:rFonts w:cs="Arial"/>
          <w:kern w:val="0"/>
          <w:vertAlign w:val="superscript"/>
        </w:rPr>
        <w:t>29</w:t>
      </w:r>
      <w:r w:rsidR="00BA2729" w:rsidRPr="003C2D3E">
        <w:fldChar w:fldCharType="end"/>
      </w:r>
      <w:r w:rsidR="15DB7810" w:rsidRPr="003C2D3E">
        <w:t xml:space="preserve">￼ </w:t>
      </w:r>
      <w:r w:rsidR="7FA2868B" w:rsidRPr="003C2D3E">
        <w:t xml:space="preserve">, namely, </w:t>
      </w:r>
      <w:r w:rsidR="7C6E1406" w:rsidRPr="003C2D3E">
        <w:t xml:space="preserve">(ii) </w:t>
      </w:r>
      <w:r w:rsidR="7FA2868B">
        <w:t>SSP 2-4.5 (</w:t>
      </w:r>
      <w:r w:rsidR="1078CFB6" w:rsidRPr="003C2D3E">
        <w:t>M</w:t>
      </w:r>
      <w:r w:rsidR="7FA2868B">
        <w:t xml:space="preserve">oderate </w:t>
      </w:r>
      <w:r w:rsidR="1078CFB6" w:rsidRPr="003C2D3E">
        <w:t>C</w:t>
      </w:r>
      <w:r w:rsidR="7FA2868B">
        <w:t xml:space="preserve">limate </w:t>
      </w:r>
      <w:r w:rsidR="1078CFB6" w:rsidRPr="003C2D3E">
        <w:t>C</w:t>
      </w:r>
      <w:r w:rsidR="7FA2868B">
        <w:t>hange</w:t>
      </w:r>
      <w:r w:rsidR="1078CFB6" w:rsidRPr="003C2D3E">
        <w:t xml:space="preserve"> Scenario</w:t>
      </w:r>
      <w:r w:rsidR="7FA2868B" w:rsidRPr="003C2D3E">
        <w:t xml:space="preserve">) and </w:t>
      </w:r>
      <w:r w:rsidR="7C6E1406" w:rsidRPr="003C2D3E">
        <w:t xml:space="preserve">(iii) </w:t>
      </w:r>
      <w:r w:rsidR="7FA2868B">
        <w:t>SSP 5-</w:t>
      </w:r>
      <w:r w:rsidR="10D6B1D3">
        <w:t>8</w:t>
      </w:r>
      <w:r w:rsidR="7FA2868B">
        <w:t>.5 (</w:t>
      </w:r>
      <w:r w:rsidR="1078CFB6" w:rsidRPr="003C2D3E">
        <w:t>E</w:t>
      </w:r>
      <w:r w:rsidR="7FA2868B">
        <w:t xml:space="preserve">xtreme </w:t>
      </w:r>
      <w:r w:rsidR="1078CFB6" w:rsidRPr="003C2D3E">
        <w:t>C</w:t>
      </w:r>
      <w:r w:rsidR="7FA2868B">
        <w:t xml:space="preserve">limate </w:t>
      </w:r>
      <w:r w:rsidR="1078CFB6" w:rsidRPr="003C2D3E">
        <w:t>C</w:t>
      </w:r>
      <w:r w:rsidR="7FA2868B">
        <w:t>hange</w:t>
      </w:r>
      <w:r w:rsidR="1078CFB6" w:rsidRPr="003C2D3E">
        <w:t xml:space="preserve"> Scenario</w:t>
      </w:r>
      <w:r w:rsidR="7FA2868B" w:rsidRPr="003C2D3E">
        <w:t>) of years 2041-2060.</w:t>
      </w:r>
      <w:r w:rsidR="1D967F54" w:rsidRPr="003C2D3E">
        <w:t xml:space="preserve"> We also present insight</w:t>
      </w:r>
      <w:r w:rsidR="1A4B884F" w:rsidRPr="003C2D3E">
        <w:t>s</w:t>
      </w:r>
      <w:r w:rsidR="1D967F54">
        <w:t xml:space="preserve"> in</w:t>
      </w:r>
      <w:r w:rsidR="1D16C1DD" w:rsidRPr="003C2D3E">
        <w:t>to the</w:t>
      </w:r>
      <w:r w:rsidR="1D967F54">
        <w:t xml:space="preserve"> association between projected changes in bioclimatic and environmental data and projected changes in the FOI.</w:t>
      </w:r>
    </w:p>
    <w:p w14:paraId="45F4949D" w14:textId="1D080505" w:rsidR="7540D756" w:rsidRDefault="7540D756" w:rsidP="7540D756">
      <w:pPr>
        <w:pStyle w:val="Heading1"/>
      </w:pPr>
    </w:p>
    <w:p w14:paraId="2347702B" w14:textId="7C602B21" w:rsidR="00AA636D" w:rsidRPr="003C2D3E" w:rsidRDefault="00AA636D" w:rsidP="00F040D7">
      <w:pPr>
        <w:pStyle w:val="Heading1"/>
      </w:pPr>
      <w:r>
        <w:t>Result</w:t>
      </w:r>
      <w:r w:rsidR="00D74CD4">
        <w:t>s</w:t>
      </w:r>
      <w:r w:rsidR="00A77316">
        <w:t xml:space="preserve"> and Discussion</w:t>
      </w:r>
    </w:p>
    <w:p w14:paraId="02D18379" w14:textId="17E8BA9F" w:rsidR="00AD065F" w:rsidRPr="003C2D3E" w:rsidRDefault="47BAFC55" w:rsidP="00640848">
      <w:pPr>
        <w:pStyle w:val="Heading2"/>
      </w:pPr>
      <w:r>
        <w:t>H</w:t>
      </w:r>
      <w:r w:rsidR="00EDDE2F">
        <w:t xml:space="preserve">otspots for spillover risk of New World Arenaviruses will increase in </w:t>
      </w:r>
      <w:r w:rsidR="17A73254">
        <w:t>the future</w:t>
      </w:r>
    </w:p>
    <w:p w14:paraId="2F586E4F" w14:textId="7D99B5F4" w:rsidR="001F3476" w:rsidRDefault="0230548A" w:rsidP="001F3476">
      <w:r>
        <w:t>P</w:t>
      </w:r>
      <w:r w:rsidR="7C14F745">
        <w:t xml:space="preserve">rojected </w:t>
      </w:r>
      <w:r w:rsidR="424D835F">
        <w:t xml:space="preserve">spatial risk profiles of NWAs for </w:t>
      </w:r>
      <w:r w:rsidR="1CB1C0EC">
        <w:t xml:space="preserve">the </w:t>
      </w:r>
      <w:r w:rsidR="243FDBBB">
        <w:t xml:space="preserve">two future climate change scenarios </w:t>
      </w:r>
      <w:r w:rsidR="1078CFB6">
        <w:t>(</w:t>
      </w:r>
      <w:r w:rsidR="243FDBBB">
        <w:t>SSP 2-4.5</w:t>
      </w:r>
      <w:r w:rsidR="1078CFB6">
        <w:t xml:space="preserve"> and</w:t>
      </w:r>
      <w:r w:rsidR="243FDBBB">
        <w:t xml:space="preserve"> SSP 5-8.5) showed </w:t>
      </w:r>
      <w:r w:rsidR="7C14F745">
        <w:t xml:space="preserve">a more </w:t>
      </w:r>
      <w:r w:rsidR="74B43B1B">
        <w:t xml:space="preserve">widespread </w:t>
      </w:r>
      <w:r w:rsidR="7C14F745">
        <w:t xml:space="preserve">and increased risk </w:t>
      </w:r>
      <w:r w:rsidR="1A485596">
        <w:t xml:space="preserve">of </w:t>
      </w:r>
      <w:r w:rsidR="537A4FEC">
        <w:t>transmission</w:t>
      </w:r>
      <w:r w:rsidR="7C14F745">
        <w:t xml:space="preserve"> compared to</w:t>
      </w:r>
      <w:r w:rsidR="4234CBC3">
        <w:t xml:space="preserve"> the</w:t>
      </w:r>
      <w:r w:rsidR="7C14F745">
        <w:t xml:space="preserve"> current </w:t>
      </w:r>
      <w:r w:rsidR="205EBCC7">
        <w:t>scenario</w:t>
      </w:r>
      <w:r w:rsidR="422C35E3">
        <w:t xml:space="preserve"> </w:t>
      </w:r>
      <w:r w:rsidR="0AD590E3">
        <w:t>where</w:t>
      </w:r>
      <w:r w:rsidR="12A0B837">
        <w:t xml:space="preserve"> the </w:t>
      </w:r>
      <w:r w:rsidR="039C4719">
        <w:t xml:space="preserve">hotspots </w:t>
      </w:r>
      <w:r w:rsidR="6C9D2D56">
        <w:t xml:space="preserve">(highest 10% of FOI estimates) </w:t>
      </w:r>
      <w:r w:rsidR="039C4719">
        <w:t xml:space="preserve">for </w:t>
      </w:r>
      <w:r w:rsidR="03E85F52">
        <w:t xml:space="preserve">all three </w:t>
      </w:r>
      <w:r w:rsidR="364E96F2">
        <w:t xml:space="preserve">modeled </w:t>
      </w:r>
      <w:r w:rsidR="12A0B837">
        <w:t>NWA</w:t>
      </w:r>
      <w:r w:rsidR="039C4719">
        <w:t>s</w:t>
      </w:r>
      <w:r w:rsidR="3B4B87FD">
        <w:t xml:space="preserve"> </w:t>
      </w:r>
      <w:r w:rsidR="25848C28">
        <w:t xml:space="preserve">were concentrated </w:t>
      </w:r>
      <w:r w:rsidR="3C57719D">
        <w:t>in coastal and metro</w:t>
      </w:r>
      <w:r w:rsidR="1386C770">
        <w:t>politan areas</w:t>
      </w:r>
      <w:r w:rsidR="422C35E3">
        <w:t xml:space="preserve">(Figure </w:t>
      </w:r>
      <w:r w:rsidR="6E6BFFBC">
        <w:t>1)</w:t>
      </w:r>
      <w:r w:rsidR="12A0B837">
        <w:t xml:space="preserve">. </w:t>
      </w:r>
      <w:r w:rsidR="10C5B5A3">
        <w:t xml:space="preserve">We also predicted </w:t>
      </w:r>
      <w:r w:rsidR="18BE94BF">
        <w:t xml:space="preserve">a </w:t>
      </w:r>
      <w:r w:rsidR="10C5B5A3">
        <w:t xml:space="preserve">higher risk </w:t>
      </w:r>
      <w:r w:rsidR="35B5F447">
        <w:t>(</w:t>
      </w:r>
      <w:r w:rsidR="10C5B5A3">
        <w:t>increased FOI</w:t>
      </w:r>
      <w:r w:rsidR="2F573653">
        <w:t>)</w:t>
      </w:r>
      <w:r w:rsidR="10C5B5A3">
        <w:t xml:space="preserve"> </w:t>
      </w:r>
      <w:r w:rsidR="20B17621">
        <w:t xml:space="preserve">of </w:t>
      </w:r>
      <w:r w:rsidR="10C5B5A3">
        <w:t xml:space="preserve">all three NWAs in some of their </w:t>
      </w:r>
      <w:r w:rsidR="2F7CDDA0">
        <w:t>current</w:t>
      </w:r>
      <w:r w:rsidR="233C2CE6">
        <w:t>ly</w:t>
      </w:r>
      <w:r w:rsidR="2F7CDDA0">
        <w:t xml:space="preserve"> </w:t>
      </w:r>
      <w:r w:rsidR="10C5B5A3">
        <w:t>endemic regions (Figure 1).</w:t>
      </w:r>
      <w:r w:rsidR="3B21335C">
        <w:t xml:space="preserve"> </w:t>
      </w:r>
      <w:r w:rsidR="7C14F745">
        <w:t xml:space="preserve">Overall, </w:t>
      </w:r>
      <w:r w:rsidR="27F80F40">
        <w:t xml:space="preserve">when compared with each other, </w:t>
      </w:r>
      <w:r w:rsidR="7C14F745">
        <w:t xml:space="preserve">the two </w:t>
      </w:r>
      <w:r w:rsidR="1D6FEFB8">
        <w:t xml:space="preserve">future </w:t>
      </w:r>
      <w:r w:rsidR="7C14F745">
        <w:t xml:space="preserve">climate change scenarios of SSP 2-4.5 and SSP 5-8.5 did not show </w:t>
      </w:r>
      <w:r w:rsidR="75E2F156" w:rsidRPr="352CFE06">
        <w:rPr>
          <w:rFonts w:eastAsia="Arial" w:cs="Arial"/>
        </w:rPr>
        <w:t>markedly</w:t>
      </w:r>
      <w:r w:rsidR="75E2F156">
        <w:t xml:space="preserve"> </w:t>
      </w:r>
      <w:r w:rsidR="7C14F745">
        <w:t>different results.</w:t>
      </w:r>
      <w:r w:rsidR="010BB157">
        <w:t xml:space="preserve"> </w:t>
      </w:r>
      <w:r w:rsidR="11ED4AD5">
        <w:t xml:space="preserve">When compared with the current </w:t>
      </w:r>
      <w:r w:rsidR="02D9AAAF">
        <w:t xml:space="preserve">climate </w:t>
      </w:r>
      <w:r w:rsidR="11ED4AD5">
        <w:t xml:space="preserve">scenario, </w:t>
      </w:r>
      <w:r w:rsidR="010BB157">
        <w:t xml:space="preserve">the </w:t>
      </w:r>
      <w:r w:rsidR="3C97ED11">
        <w:t>differences with</w:t>
      </w:r>
      <w:r w:rsidR="76B0F48B">
        <w:t xml:space="preserve"> SSP 2-4.5</w:t>
      </w:r>
      <w:r w:rsidR="53C728F7">
        <w:t xml:space="preserve"> </w:t>
      </w:r>
      <w:r w:rsidR="40AE16E8">
        <w:t xml:space="preserve">were </w:t>
      </w:r>
      <w:r w:rsidR="2FE7279E">
        <w:t>more prominent</w:t>
      </w:r>
      <w:r w:rsidR="3D79C718">
        <w:t xml:space="preserve"> </w:t>
      </w:r>
      <w:r w:rsidR="70D5D2C6">
        <w:t>than with</w:t>
      </w:r>
      <w:r w:rsidR="3D79C718">
        <w:t xml:space="preserve"> SSP 5-8.5</w:t>
      </w:r>
      <w:r w:rsidR="2FE7279E">
        <w:t xml:space="preserve"> (Fig</w:t>
      </w:r>
      <w:r w:rsidR="2247DB01">
        <w:t>ure 1</w:t>
      </w:r>
      <w:r w:rsidR="65FA0E82">
        <w:t xml:space="preserve"> and Figure 2</w:t>
      </w:r>
      <w:r w:rsidR="2FE7279E">
        <w:t>).</w:t>
      </w:r>
      <w:r w:rsidR="72C2549E">
        <w:t xml:space="preserve"> </w:t>
      </w:r>
      <w:r w:rsidR="72C2549E" w:rsidRPr="352CFE06">
        <w:rPr>
          <w:rFonts w:eastAsia="Arial" w:cs="Arial"/>
        </w:rPr>
        <w:t>We also projected that various eco-regions in countries historically affected by NWAs will have higher FOI</w:t>
      </w:r>
      <w:r w:rsidR="2BD0CADF" w:rsidRPr="352CFE06">
        <w:rPr>
          <w:rFonts w:eastAsia="Arial" w:cs="Arial"/>
        </w:rPr>
        <w:t>s</w:t>
      </w:r>
      <w:r w:rsidR="0C242BFF" w:rsidRPr="352CFE06">
        <w:rPr>
          <w:rFonts w:eastAsia="Arial" w:cs="Arial"/>
        </w:rPr>
        <w:t xml:space="preserve"> </w:t>
      </w:r>
      <w:r w:rsidR="661F2BE3" w:rsidRPr="352CFE06">
        <w:rPr>
          <w:rFonts w:eastAsia="Arial" w:cs="Arial"/>
        </w:rPr>
        <w:t xml:space="preserve">in </w:t>
      </w:r>
      <w:r w:rsidR="0C242BFF" w:rsidRPr="352CFE06">
        <w:rPr>
          <w:rFonts w:eastAsia="Arial" w:cs="Arial"/>
        </w:rPr>
        <w:t>both climate change scenarios</w:t>
      </w:r>
      <w:r w:rsidR="11692835" w:rsidRPr="352CFE06">
        <w:rPr>
          <w:rFonts w:eastAsia="Arial" w:cs="Arial"/>
        </w:rPr>
        <w:t xml:space="preserve"> when</w:t>
      </w:r>
      <w:r w:rsidR="0C242BFF" w:rsidRPr="352CFE06">
        <w:rPr>
          <w:rFonts w:eastAsia="Arial" w:cs="Arial"/>
        </w:rPr>
        <w:t xml:space="preserve"> compared to the current scenario</w:t>
      </w:r>
      <w:r w:rsidR="72C2549E" w:rsidRPr="352CFE06">
        <w:rPr>
          <w:rFonts w:eastAsia="Arial" w:cs="Arial"/>
        </w:rPr>
        <w:t>.</w:t>
      </w:r>
      <w:r w:rsidR="72C2549E">
        <w:t xml:space="preserve">  </w:t>
      </w:r>
    </w:p>
    <w:p w14:paraId="19CEBEB0" w14:textId="6E8C9BAC" w:rsidR="00CE157F" w:rsidRDefault="00CE157F"/>
    <w:p w14:paraId="42A25CDD" w14:textId="04A43444" w:rsidR="00C94828" w:rsidRDefault="3F1B33D9" w:rsidP="00CB159C">
      <w:pPr>
        <w:ind w:firstLine="0"/>
      </w:pPr>
      <w:r>
        <w:rPr>
          <w:noProof/>
        </w:rPr>
        <w:lastRenderedPageBreak/>
        <w:drawing>
          <wp:inline distT="0" distB="0" distL="0" distR="0" wp14:anchorId="119A5C76" wp14:editId="7E84F8B0">
            <wp:extent cx="5932889" cy="4230094"/>
            <wp:effectExtent l="0" t="0" r="0" b="0"/>
            <wp:docPr id="36085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7802"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1791" cy="4243571"/>
                    </a:xfrm>
                    <a:prstGeom prst="rect">
                      <a:avLst/>
                    </a:prstGeom>
                  </pic:spPr>
                </pic:pic>
              </a:graphicData>
            </a:graphic>
          </wp:inline>
        </w:drawing>
      </w:r>
    </w:p>
    <w:p w14:paraId="26EAB99E" w14:textId="7F361BB0" w:rsidR="00634470" w:rsidRDefault="0104AEBA" w:rsidP="004C2431">
      <w:pPr>
        <w:pStyle w:val="Caption1"/>
      </w:pPr>
      <w:r>
        <w:t>Fig</w:t>
      </w:r>
      <w:r w:rsidR="39638C90">
        <w:t>ure</w:t>
      </w:r>
      <w:r>
        <w:t xml:space="preserve"> 1. Changes in </w:t>
      </w:r>
      <w:r w:rsidR="7EC61C96">
        <w:t>zoonotic</w:t>
      </w:r>
      <w:r>
        <w:t xml:space="preserve"> risk </w:t>
      </w:r>
      <w:r w:rsidR="25F63B2C">
        <w:t xml:space="preserve">of New World Arenaviruses (NWAs) </w:t>
      </w:r>
      <w:r>
        <w:t>represented by</w:t>
      </w:r>
      <w:r w:rsidR="40C3172C">
        <w:t xml:space="preserve"> the</w:t>
      </w:r>
      <w:r>
        <w:t xml:space="preserve"> </w:t>
      </w:r>
      <w:r w:rsidR="767597A1">
        <w:t xml:space="preserve">difference </w:t>
      </w:r>
      <w:r w:rsidR="66B9F8B9">
        <w:t>in</w:t>
      </w:r>
      <w:r w:rsidR="767597A1">
        <w:t xml:space="preserve"> </w:t>
      </w:r>
      <w:r>
        <w:t>Force-Of-Infection (FOI) estimates between</w:t>
      </w:r>
      <w:r w:rsidR="1D5108F1">
        <w:t xml:space="preserve"> the</w:t>
      </w:r>
      <w:r>
        <w:t xml:space="preserve"> current </w:t>
      </w:r>
      <w:r w:rsidR="26FCC9D6">
        <w:t xml:space="preserve">climate </w:t>
      </w:r>
      <w:r>
        <w:t xml:space="preserve">and two projected climate change scenarios: SSP 2-4.5 (Moderate Climate Change Scenario) and SSP 5-8.5 (Extreme Climate Change Scenario). A: </w:t>
      </w:r>
      <w:r w:rsidR="7BA619C9">
        <w:t xml:space="preserve">Map of </w:t>
      </w:r>
      <w:r w:rsidR="28F7416A">
        <w:t xml:space="preserve">the </w:t>
      </w:r>
      <w:r w:rsidR="25F63B2C">
        <w:t>d</w:t>
      </w:r>
      <w:r>
        <w:t xml:space="preserve">ifference between FOI estimates </w:t>
      </w:r>
      <w:r w:rsidR="254C2CB0">
        <w:t>in</w:t>
      </w:r>
      <w:r w:rsidR="4FC2F445">
        <w:t xml:space="preserve"> </w:t>
      </w:r>
      <w:r>
        <w:t xml:space="preserve">future scenarios and </w:t>
      </w:r>
      <w:r w:rsidR="1CF29E0D">
        <w:t xml:space="preserve">the </w:t>
      </w:r>
      <w:r>
        <w:t>current climate</w:t>
      </w:r>
      <w:r w:rsidR="326FDE84">
        <w:t xml:space="preserve"> </w:t>
      </w:r>
      <w:r w:rsidR="7BA619C9">
        <w:t>for Guanarito Virus (GTOV)</w:t>
      </w:r>
      <w:r w:rsidR="7C6B8723">
        <w:t>,</w:t>
      </w:r>
      <w:r w:rsidR="25F63B2C">
        <w:t xml:space="preserve"> which </w:t>
      </w:r>
      <w:r w:rsidR="4AEA8F0A">
        <w:t>causes Venezuelan</w:t>
      </w:r>
      <w:r w:rsidR="25F63B2C">
        <w:t xml:space="preserve"> Hemorrhagic Fever (VHF)</w:t>
      </w:r>
      <w:r w:rsidR="7B6BCB29">
        <w:t xml:space="preserve">; </w:t>
      </w:r>
      <w:r w:rsidR="6FA04A02">
        <w:t xml:space="preserve">each subpanel shows the range of </w:t>
      </w:r>
      <w:r w:rsidR="5CD504C6">
        <w:t>difference: blue = lower FOI and red = higher FOI)</w:t>
      </w:r>
      <w:r w:rsidR="25F63B2C">
        <w:t xml:space="preserve">. B: Map of </w:t>
      </w:r>
      <w:r w:rsidR="4A65746A">
        <w:t xml:space="preserve">the </w:t>
      </w:r>
      <w:r w:rsidR="25F63B2C">
        <w:t xml:space="preserve">difference </w:t>
      </w:r>
      <w:r w:rsidR="5A94A2A4">
        <w:t>in</w:t>
      </w:r>
      <w:r w:rsidR="25F63B2C">
        <w:t xml:space="preserve"> FOI estimates for Machupo Virus (MACV)</w:t>
      </w:r>
      <w:r w:rsidR="79A2F442">
        <w:t>,</w:t>
      </w:r>
      <w:r w:rsidR="25F63B2C">
        <w:t xml:space="preserve"> which causes Bolivian Hemorrhagic Fever</w:t>
      </w:r>
      <w:r w:rsidR="55070246">
        <w:t xml:space="preserve"> (BHF). C: Map of </w:t>
      </w:r>
      <w:r w:rsidR="3D48653E">
        <w:t xml:space="preserve">the </w:t>
      </w:r>
      <w:r w:rsidR="55070246">
        <w:t xml:space="preserve">difference </w:t>
      </w:r>
      <w:r w:rsidR="351E07D6">
        <w:t>in</w:t>
      </w:r>
      <w:r w:rsidR="55070246">
        <w:t xml:space="preserve"> FOI estimates for </w:t>
      </w:r>
      <w:proofErr w:type="spellStart"/>
      <w:r w:rsidR="55070246">
        <w:t>Junin</w:t>
      </w:r>
      <w:proofErr w:type="spellEnd"/>
      <w:r w:rsidR="55070246">
        <w:t xml:space="preserve"> Virus (JUNV)</w:t>
      </w:r>
      <w:r w:rsidR="0783C646">
        <w:t>,</w:t>
      </w:r>
      <w:r w:rsidR="55070246">
        <w:t xml:space="preserve"> which causes </w:t>
      </w:r>
      <w:r w:rsidR="38C77A61">
        <w:t>Argentine</w:t>
      </w:r>
      <w:r w:rsidR="55070246">
        <w:t xml:space="preserve"> Hemorrhagic Fever (AHF). </w:t>
      </w:r>
    </w:p>
    <w:p w14:paraId="311F52C1" w14:textId="790D5456" w:rsidR="00BA6E00" w:rsidRPr="00BA6E00" w:rsidRDefault="75747BE6" w:rsidP="00E01EDE">
      <w:pPr>
        <w:spacing w:line="259" w:lineRule="auto"/>
      </w:pPr>
      <w:r>
        <w:t xml:space="preserve">In </w:t>
      </w:r>
      <w:r w:rsidR="2B4FA156">
        <w:t xml:space="preserve">both climate change scenarios, the risk </w:t>
      </w:r>
      <w:r w:rsidR="01D9D418">
        <w:t xml:space="preserve">of GTOV transmission </w:t>
      </w:r>
      <w:r w:rsidR="2B4FA156">
        <w:t>was estimated to be more widespread</w:t>
      </w:r>
      <w:r w:rsidR="11B73CCF">
        <w:t>, showing up</w:t>
      </w:r>
      <w:r w:rsidR="2B4FA156">
        <w:t xml:space="preserve"> </w:t>
      </w:r>
      <w:r w:rsidR="2FE2ECD3">
        <w:t>outside of</w:t>
      </w:r>
      <w:r w:rsidR="2B4FA156">
        <w:t xml:space="preserve"> the endemic zones of historical outbreaks</w:t>
      </w:r>
      <w:r w:rsidR="35DF8BF3">
        <w:t>. This</w:t>
      </w:r>
      <w:r w:rsidR="2B4FA156">
        <w:t xml:space="preserve"> signal</w:t>
      </w:r>
      <w:r w:rsidR="29393A88">
        <w:t>s</w:t>
      </w:r>
      <w:r w:rsidR="2B4FA156">
        <w:t xml:space="preserve"> a </w:t>
      </w:r>
      <w:r w:rsidR="03F2B667">
        <w:t>shift</w:t>
      </w:r>
      <w:r w:rsidR="2B4FA156">
        <w:t xml:space="preserve"> in </w:t>
      </w:r>
      <w:r w:rsidR="03F2B667">
        <w:t xml:space="preserve">the </w:t>
      </w:r>
      <w:r w:rsidR="2B4FA156">
        <w:t xml:space="preserve">disease </w:t>
      </w:r>
      <w:r w:rsidR="65974E78">
        <w:t>risk</w:t>
      </w:r>
      <w:r w:rsidR="2B4FA156">
        <w:t>. Non-endemic areas</w:t>
      </w:r>
      <w:r w:rsidR="4F8EF68B">
        <w:t>,</w:t>
      </w:r>
      <w:r w:rsidR="2B4FA156">
        <w:t xml:space="preserve"> especially in the eastern countries of Guyana, Suriname and northern Brazil, showed a positive change in risk compared to the currently endemic zones across the extent of the habitat of the reservoir species (Figure 1A). </w:t>
      </w:r>
      <w:r w:rsidR="75D32E31">
        <w:t>Our models also predicted higher disease risk for the non-endemic northern part of Colombia in the current climate scenario, which has not reported a prior outbreak of</w:t>
      </w:r>
      <w:r w:rsidR="00981569">
        <w:t xml:space="preserve"> Venezuelan Hemorrhagic Fever</w:t>
      </w:r>
      <w:r w:rsidR="75D32E31">
        <w:t xml:space="preserve"> </w:t>
      </w:r>
      <w:r w:rsidR="00981569">
        <w:t>(</w:t>
      </w:r>
      <w:r w:rsidR="75D32E31">
        <w:t>VHF</w:t>
      </w:r>
      <w:r w:rsidR="00981569">
        <w:t>)</w:t>
      </w:r>
      <w:r w:rsidR="75D32E31">
        <w:t xml:space="preserve">. </w:t>
      </w:r>
      <w:r w:rsidR="2B4FA156">
        <w:t xml:space="preserve">In contrast, the endemic regions along the northern </w:t>
      </w:r>
      <w:r w:rsidR="6FCF2AA7">
        <w:t>seashore</w:t>
      </w:r>
      <w:r w:rsidR="2B4FA156">
        <w:t xml:space="preserve"> of Venezuela showed a negative change in estimated FOI for both climate change scenarios. This predicted </w:t>
      </w:r>
      <w:r w:rsidR="3990914F">
        <w:t>r</w:t>
      </w:r>
      <w:r w:rsidR="2B4FA156">
        <w:t xml:space="preserve">isk for endemic areas was also lower for the two future scenarios. The FOI remained unchanged in the interior region, </w:t>
      </w:r>
      <w:r w:rsidR="090D24FA">
        <w:t>distant</w:t>
      </w:r>
      <w:r w:rsidR="2B4FA156">
        <w:t xml:space="preserve"> from the coastal areas </w:t>
      </w:r>
      <w:r w:rsidR="090D24FA">
        <w:t xml:space="preserve">beyond the endemic regions but </w:t>
      </w:r>
      <w:r w:rsidR="2B4FA156">
        <w:t>within the habitats of the GTOV reservoirs (Figure 1A) for both climate change scenarios. For some of the endemic regions near the northern coast of Venezuela, the risk remained unchanged in SSP 2-</w:t>
      </w:r>
      <w:r w:rsidR="2B4FA156">
        <w:lastRenderedPageBreak/>
        <w:t xml:space="preserve">4.5 but was slightly lower for SSP 5-8.5 scenario compared to the current climate (for details, see Supplementary Figure S1.4). </w:t>
      </w:r>
    </w:p>
    <w:p w14:paraId="19B67F19" w14:textId="4D84F8EE" w:rsidR="00BA6E00" w:rsidRPr="00BA6E00" w:rsidRDefault="0F5F27DC" w:rsidP="009D52FA">
      <w:r>
        <w:t xml:space="preserve">For MACV, the overall risk in terms of FOI was higher for both future climate change scenarios compared to the current estimates. The endemic zones along the eastern foothills of the Bolivian Andes mountains had a negative change in FOI, whereas the non-endemic zones of interior grasslands in Bolivia and Paraguay showed a positive change in FOI compared to the current estimates (Figure 1B). Similarly, for JUNV, the spillover </w:t>
      </w:r>
      <w:r w:rsidR="6604C127">
        <w:t>risk</w:t>
      </w:r>
      <w:r>
        <w:t xml:space="preserve"> in the endemic regions of the Pampas grasslands of central Argentina for AHF was predicted to be lower in both climate change scenarios and higher for the surrounding non-endemic zones. SSP 2-4.5 showed less pronounced changes compared to SSP 5-8.5, and some of the FOI estimates remained unchanged for certain endemic areas in Buenos Aires province but increased around the capital region of Buenos Aires (Figure 1C). The non-endemic regions around the borders between Argentina, Paraguay and Bolivia were also estimated to have higher</w:t>
      </w:r>
      <w:r w:rsidR="13399BD4">
        <w:t xml:space="preserve"> disease</w:t>
      </w:r>
      <w:r>
        <w:t xml:space="preserve"> risk </w:t>
      </w:r>
      <w:r w:rsidR="1F7BA214">
        <w:t xml:space="preserve">in </w:t>
      </w:r>
      <w:r>
        <w:t>both future scenarios. These high-risk zones overlap with the higher risk zones for MACV in the two climate change scenarios (Figures 1 B-C).</w:t>
      </w:r>
    </w:p>
    <w:p w14:paraId="43B1F53C" w14:textId="77777777" w:rsidR="001A6F30" w:rsidRDefault="001A6F30" w:rsidP="004C2431">
      <w:pPr>
        <w:pStyle w:val="Caption1"/>
      </w:pPr>
    </w:p>
    <w:p w14:paraId="4D69D54A" w14:textId="59C993F1" w:rsidR="001A6F30" w:rsidRDefault="001A6F30" w:rsidP="004C2431">
      <w:pPr>
        <w:pStyle w:val="Caption1"/>
      </w:pPr>
      <w:r>
        <w:rPr>
          <w:noProof/>
        </w:rPr>
        <w:lastRenderedPageBreak/>
        <w:drawing>
          <wp:inline distT="0" distB="0" distL="0" distR="0" wp14:anchorId="253D576C" wp14:editId="5B0888E8">
            <wp:extent cx="5798641" cy="6876507"/>
            <wp:effectExtent l="0" t="0" r="0" b="0"/>
            <wp:docPr id="1693983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3819"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8641" cy="6876507"/>
                    </a:xfrm>
                    <a:prstGeom prst="rect">
                      <a:avLst/>
                    </a:prstGeom>
                  </pic:spPr>
                </pic:pic>
              </a:graphicData>
            </a:graphic>
          </wp:inline>
        </w:drawing>
      </w:r>
    </w:p>
    <w:p w14:paraId="07E08CA8" w14:textId="3AB389F1" w:rsidR="004018D2" w:rsidRDefault="16268BAD" w:rsidP="004C2431">
      <w:pPr>
        <w:pStyle w:val="Caption1"/>
      </w:pPr>
      <w:r>
        <w:t xml:space="preserve">Figure 2. Descriptive statistics of the FOI estimates and their differences for all three climate scenarios (1 current; 2 </w:t>
      </w:r>
      <w:r w:rsidR="00105D88">
        <w:t xml:space="preserve">Shared </w:t>
      </w:r>
      <w:r w:rsidR="00784D15">
        <w:t>Socio-economic P</w:t>
      </w:r>
      <w:r w:rsidR="00105D88">
        <w:t xml:space="preserve">athways - </w:t>
      </w:r>
      <w:r>
        <w:t xml:space="preserve">SSPs). </w:t>
      </w:r>
      <w:r w:rsidR="0054225F">
        <w:t>A</w:t>
      </w:r>
      <w:r>
        <w:t xml:space="preserve">. Difference in FOI estimates </w:t>
      </w:r>
      <w:r w:rsidR="424DB584">
        <w:t xml:space="preserve">across geographical longitude </w:t>
      </w:r>
      <w:r w:rsidR="5F4C85DC">
        <w:t xml:space="preserve">(west to east; x-axis) </w:t>
      </w:r>
      <w:r>
        <w:t xml:space="preserve">between current and SSP scenarios (y-axis) with confidence intervals (1.96*SD) for the three NWAs. </w:t>
      </w:r>
      <w:r w:rsidR="0054225F">
        <w:t>B</w:t>
      </w:r>
      <w:r w:rsidR="5F4C85DC">
        <w:t xml:space="preserve">. </w:t>
      </w:r>
      <w:r>
        <w:t>Histograms of the FOI estimates for current and the two SSP scenarios for (</w:t>
      </w:r>
      <w:proofErr w:type="spellStart"/>
      <w:r>
        <w:t>i</w:t>
      </w:r>
      <w:proofErr w:type="spellEnd"/>
      <w:r>
        <w:t>). GTOV, (i</w:t>
      </w:r>
      <w:r w:rsidR="1F2EE59D">
        <w:t>i</w:t>
      </w:r>
      <w:r>
        <w:t>). MACV and (</w:t>
      </w:r>
      <w:r w:rsidR="1F2EE59D">
        <w:t>iii</w:t>
      </w:r>
      <w:r>
        <w:t>). JUNV (the vertical lines represent the median FOI estimates. Y-axis represents the count of pixels on the raster with resolution = 0.042 degrees).</w:t>
      </w:r>
    </w:p>
    <w:p w14:paraId="42A174EE" w14:textId="4C80B144" w:rsidR="004018D2" w:rsidRDefault="004018D2" w:rsidP="004C2431">
      <w:pPr>
        <w:pStyle w:val="Caption1"/>
      </w:pPr>
    </w:p>
    <w:p w14:paraId="77424C73" w14:textId="24E5878E" w:rsidR="003A1D58" w:rsidRDefault="539E3356">
      <w:r>
        <w:lastRenderedPageBreak/>
        <w:t xml:space="preserve">For all three NWAs, the average spillover risk was higher for the SSP 2-4.5 and SSP 5-8.5 scenarios compared with the current scenario. For GTOV and MACV, the increase in spillover risk was higher in eastern </w:t>
      </w:r>
      <w:r w:rsidR="3AC09854">
        <w:t xml:space="preserve">tropical </w:t>
      </w:r>
      <w:r>
        <w:t xml:space="preserve">parts of the reservoir habitats compared to the </w:t>
      </w:r>
      <w:r w:rsidR="3AC09854">
        <w:t xml:space="preserve">dryer </w:t>
      </w:r>
      <w:r>
        <w:t>western parts</w:t>
      </w:r>
      <w:r w:rsidR="3AC09854">
        <w:t xml:space="preserve"> separated by the Andes and other mountain ranges</w:t>
      </w:r>
      <w:r>
        <w:t xml:space="preserve"> (Figure 2</w:t>
      </w:r>
      <w:r w:rsidR="00300A96">
        <w:t>A</w:t>
      </w:r>
      <w:r>
        <w:t xml:space="preserve">). This pattern of higher risk in </w:t>
      </w:r>
      <w:r w:rsidR="2377C7D8">
        <w:t xml:space="preserve">the </w:t>
      </w:r>
      <w:r>
        <w:t xml:space="preserve">east versus </w:t>
      </w:r>
      <w:r w:rsidR="434D05A0">
        <w:t xml:space="preserve">the </w:t>
      </w:r>
      <w:r>
        <w:t>west was not evident for JUNV</w:t>
      </w:r>
      <w:r w:rsidR="5E9CBDA7">
        <w:t xml:space="preserve"> (</w:t>
      </w:r>
      <w:r w:rsidR="718E83A0">
        <w:t xml:space="preserve">possibly </w:t>
      </w:r>
      <w:r w:rsidR="5E9CBDA7">
        <w:t xml:space="preserve">because of the shape of Argentina and </w:t>
      </w:r>
      <w:r w:rsidR="556018CB">
        <w:t xml:space="preserve">the </w:t>
      </w:r>
      <w:r w:rsidR="03D7BCD6">
        <w:t>P</w:t>
      </w:r>
      <w:r w:rsidR="5E9CBDA7">
        <w:t>ampas habitat mostly being in the center of the country</w:t>
      </w:r>
      <w:r w:rsidR="718E83A0">
        <w:t>)</w:t>
      </w:r>
      <w:r>
        <w:t xml:space="preserve">. For GTOV, the increase in predicted spillover risk in non-endemic regions of Guyana, Suriname, French Guinea and Brazil and </w:t>
      </w:r>
      <w:r w:rsidR="1AA76778">
        <w:t xml:space="preserve">a </w:t>
      </w:r>
      <w:r>
        <w:t xml:space="preserve">lower risk in endemic zones of northern Venezuela were evident. For MACV, due to the shift in risk based on the FOI from the Andean foothills to the interior grasslands, the average change in FOI was higher in eastern Bolivia compared to the </w:t>
      </w:r>
      <w:r w:rsidR="1F86CD98">
        <w:t xml:space="preserve">higher altitude </w:t>
      </w:r>
      <w:r>
        <w:t>western regions (Figure 2</w:t>
      </w:r>
      <w:r w:rsidR="001B3705">
        <w:t>A</w:t>
      </w:r>
      <w:r>
        <w:t xml:space="preserve">). The spillover risk of GTOV had a median </w:t>
      </w:r>
      <w:r w:rsidR="359AC763">
        <w:t>increase of</w:t>
      </w:r>
      <w:r>
        <w:t xml:space="preserve"> 0.05 and 0.08 for SSP 2-4.5 and SSP 5-8.5 respectively (Figure 2</w:t>
      </w:r>
      <w:r w:rsidR="00300A96">
        <w:t>B</w:t>
      </w:r>
      <w:r>
        <w:t xml:space="preserve"> (</w:t>
      </w:r>
      <w:proofErr w:type="spellStart"/>
      <w:r>
        <w:t>i</w:t>
      </w:r>
      <w:proofErr w:type="spellEnd"/>
      <w:r>
        <w:t>)) compared to the current scenario. For JUNV, the risk in terms of FOI increased by a median value of 0.03 for both climate change scenarios (Figure 2C (ii)). For MACV, the median increase in FOI was 0.19 and 0.18 for SSP 2-4.5 and SSP 5-8.5, respectively (Figure 2</w:t>
      </w:r>
      <w:r w:rsidR="00300A96">
        <w:t>B</w:t>
      </w:r>
      <w:r>
        <w:t xml:space="preserve"> (iii)). We predicted that a substantial portion of potential hotspots for NWA spillover in the current scenario (marked by high FOI predictions) remained persistent in both moderate and extreme climate change scenarios (see supplementary Figure S1.3).</w:t>
      </w:r>
      <w:r w:rsidR="12E844C8">
        <w:t xml:space="preserve"> </w:t>
      </w:r>
    </w:p>
    <w:p w14:paraId="0C2E22E9" w14:textId="5DCD126C" w:rsidR="0036470A" w:rsidRDefault="396DA79F" w:rsidP="00A87C99">
      <w:pPr>
        <w:spacing w:line="259" w:lineRule="auto"/>
      </w:pPr>
      <w:r w:rsidRPr="009D52FA">
        <w:t xml:space="preserve">Our models predicted that </w:t>
      </w:r>
      <w:r w:rsidRPr="009D52FA">
        <w:rPr>
          <w:rFonts w:eastAsia="Arial" w:cs="Arial"/>
        </w:rPr>
        <w:t>NWAs could theoretically</w:t>
      </w:r>
      <w:r w:rsidRPr="009D52FA">
        <w:t xml:space="preserve"> emerge and </w:t>
      </w:r>
      <w:r w:rsidR="2A4363D8" w:rsidRPr="009D52FA">
        <w:t>cause</w:t>
      </w:r>
      <w:r w:rsidRPr="009D52FA">
        <w:t xml:space="preserve"> larger scale outbreaks in non-endemic</w:t>
      </w:r>
      <w:r w:rsidRPr="009D52FA" w:rsidDel="42E83103">
        <w:t xml:space="preserve"> </w:t>
      </w:r>
      <w:r w:rsidRPr="009D52FA">
        <w:t>areas that fall within the expanding habitats of the reservoir species due to climate change impacts.</w:t>
      </w:r>
      <w:r>
        <w:t xml:space="preserve"> </w:t>
      </w:r>
      <w:r w:rsidR="372B64B3">
        <w:t xml:space="preserve">Here, </w:t>
      </w:r>
      <w:r w:rsidR="372B64B3" w:rsidRPr="004B0A7A">
        <w:t>by integrating the human population and estimated rodent population data</w:t>
      </w:r>
      <w:r w:rsidR="372B64B3">
        <w:t>,</w:t>
      </w:r>
      <w:r w:rsidR="372B64B3" w:rsidRPr="004B0A7A">
        <w:t xml:space="preserve"> we add</w:t>
      </w:r>
      <w:r w:rsidR="7F873548">
        <w:t>ed</w:t>
      </w:r>
      <w:r w:rsidR="372B64B3" w:rsidRPr="004B0A7A">
        <w:t xml:space="preserve"> an epidemiological context to the link between the habitat patterns of the NWA rodent reservoirs and the possibility of spillover into humans through </w:t>
      </w:r>
      <w:r w:rsidR="29E7036D">
        <w:t xml:space="preserve">direct </w:t>
      </w:r>
      <w:r w:rsidR="372B64B3" w:rsidRPr="004B0A7A">
        <w:t>contact</w:t>
      </w:r>
      <w:r w:rsidR="29E7036D">
        <w:t xml:space="preserve"> with the rodent reservoir</w:t>
      </w:r>
      <w:r w:rsidR="372B64B3" w:rsidRPr="004B0A7A">
        <w:t xml:space="preserve">. </w:t>
      </w:r>
      <w:r w:rsidR="249CA6FB">
        <w:t xml:space="preserve">We defined </w:t>
      </w:r>
      <w:r w:rsidR="2E47C56A">
        <w:t xml:space="preserve">an FOI metric that calculated the probability of </w:t>
      </w:r>
      <w:r w:rsidR="15D08849">
        <w:t>successful transmission of infection from infectious rodents to a susceptible human upon contact between them.</w:t>
      </w:r>
      <w:r w:rsidR="35ECF791">
        <w:t xml:space="preserve"> </w:t>
      </w:r>
      <w:r w:rsidR="0273CBE0">
        <w:t>With this novel methodology, we improved</w:t>
      </w:r>
      <w:r w:rsidR="7F873548">
        <w:t xml:space="preserve"> on</w:t>
      </w:r>
      <w:r w:rsidR="1CC55096" w:rsidRPr="00FA22E5">
        <w:t xml:space="preserve"> our prior study</w:t>
      </w:r>
      <w:r w:rsidR="7F873548">
        <w:t xml:space="preserve"> </w:t>
      </w:r>
      <w:r w:rsidR="08823CCD">
        <w:t>in which</w:t>
      </w:r>
      <w:r w:rsidR="7F873548">
        <w:t xml:space="preserve"> we </w:t>
      </w:r>
      <w:r w:rsidR="6F81E3E4">
        <w:t>identified</w:t>
      </w:r>
      <w:r w:rsidR="08823CCD">
        <w:t xml:space="preserve"> the potential</w:t>
      </w:r>
      <w:r w:rsidR="1CC55096" w:rsidRPr="00FA22E5">
        <w:t xml:space="preserve"> hotspots for </w:t>
      </w:r>
      <w:r w:rsidR="08823CCD">
        <w:t>outbreaks</w:t>
      </w:r>
      <w:r w:rsidR="7F873548" w:rsidRPr="00FA22E5">
        <w:t xml:space="preserve"> </w:t>
      </w:r>
      <w:r w:rsidR="6F81E3E4">
        <w:t xml:space="preserve">per </w:t>
      </w:r>
      <w:r w:rsidR="1CC55096" w:rsidRPr="00FA22E5">
        <w:t xml:space="preserve">geographical unit </w:t>
      </w:r>
      <w:r w:rsidR="6F81E3E4">
        <w:t>(0.042 degrees)</w:t>
      </w:r>
      <w:r w:rsidR="1CC55096" w:rsidRPr="00FA22E5">
        <w:t xml:space="preserve"> </w:t>
      </w:r>
      <w:r w:rsidR="4B5D755A">
        <w:t xml:space="preserve">that </w:t>
      </w:r>
      <w:r w:rsidR="1CC55096" w:rsidRPr="00FA22E5">
        <w:t>had high human population</w:t>
      </w:r>
      <w:r w:rsidR="0E62DB79" w:rsidRPr="00FA22E5">
        <w:t>s</w:t>
      </w:r>
      <w:r w:rsidR="1CC55096" w:rsidRPr="00FA22E5">
        <w:t xml:space="preserve"> as well as high probabilit</w:t>
      </w:r>
      <w:r w:rsidR="3E382213" w:rsidRPr="00FA22E5">
        <w:t>ies</w:t>
      </w:r>
      <w:r w:rsidR="1CC55096" w:rsidRPr="00FA22E5">
        <w:t xml:space="preserve"> of presence for the rodent reservoir</w:t>
      </w:r>
      <w:r w:rsidR="233A3D5A">
        <w:t xml:space="preserve">s of NWAs </w:t>
      </w:r>
      <w:r w:rsidR="00AF312D">
        <w:fldChar w:fldCharType="begin"/>
      </w:r>
      <w:r w:rsidR="00BB6316">
        <w:instrText xml:space="preserve"> ADDIN ZOTERO_ITEM CSL_CITATION {"citationID":"a1kdhjjjnbf","properties":{"formattedCitation":"\\super 19\\nosupersub{}","plainCitation":"19","noteIndex":0},"citationItems":[{"id":1054,"uris":["http://zotero.org/groups/5467322/items/XN6I465X"],"itemData":{"id":1054,"type":"article-journal","abstract":"Abstract\n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S."}],"accessed":{"date-parts":[["2025",7,1]]},"issued":{"date-parts":[["2025",6,27]]}}}],"schema":"https://github.com/citation-style-language/schema/raw/master/csl-citation.json"} </w:instrText>
      </w:r>
      <w:r w:rsidR="00AF312D">
        <w:fldChar w:fldCharType="separate"/>
      </w:r>
      <w:r w:rsidR="00BB6316" w:rsidRPr="00BB6316">
        <w:rPr>
          <w:rFonts w:cs="Arial"/>
          <w:kern w:val="0"/>
          <w:vertAlign w:val="superscript"/>
        </w:rPr>
        <w:t>19</w:t>
      </w:r>
      <w:r w:rsidR="00AF312D">
        <w:fldChar w:fldCharType="end"/>
      </w:r>
      <w:r w:rsidR="233A3D5A">
        <w:t>.</w:t>
      </w:r>
      <w:r w:rsidR="0B5EE8A5">
        <w:t xml:space="preserve"> </w:t>
      </w:r>
      <w:r w:rsidR="28F3418D" w:rsidRPr="004B0A7A">
        <w:t xml:space="preserve">Holding the magnitude of human movement constant, </w:t>
      </w:r>
      <w:r w:rsidR="7CC68F40">
        <w:t>previous studies</w:t>
      </w:r>
      <w:r w:rsidR="44EB7E91" w:rsidRPr="004B0A7A">
        <w:t xml:space="preserve"> suggest that </w:t>
      </w:r>
      <w:r w:rsidR="0074E099">
        <w:t xml:space="preserve">disease </w:t>
      </w:r>
      <w:r w:rsidR="28F3418D" w:rsidRPr="004B0A7A">
        <w:t>spillover risk might be proportional to</w:t>
      </w:r>
      <w:r w:rsidR="58052AE8" w:rsidDel="233C6BA3">
        <w:t xml:space="preserve"> </w:t>
      </w:r>
      <w:r w:rsidR="28F3418D" w:rsidRPr="004B0A7A">
        <w:t xml:space="preserve">rodent reservoir presence </w:t>
      </w:r>
      <w:r w:rsidR="00327C06" w:rsidRPr="004B0A7A">
        <w:fldChar w:fldCharType="begin"/>
      </w:r>
      <w:r w:rsidR="00BB6316">
        <w:instrText xml:space="preserve"> ADDIN ZOTERO_ITEM CSL_CITATION {"citationID":"3BDXxtUf","properties":{"formattedCitation":"\\super 30\\nosupersub{}","plainCitation":"30","noteIndex":0},"citationItems":[{"id":19,"uris":["http://zotero.org/groups/5467322/items/HRV7PZ4D"],"itemData":{"id":19,"type":"article-journal","container-title":"Nature Reviews Microbiology","ISSN":"1740-1526","issue":"8","journalAbbreviation":"Nature Reviews Microbiology","note":"publisher: Nature Publishing Group UK London","page":"502-510","title":"Pathways to zoonotic spillover","volume":"15","author":[{"family":"Plowright","given":"Raina K"},{"family":"Parrish","given":"Colin R"},{"family":"McCallum","given":"Hamish"},{"family":"Hudson","given":"Peter J"},{"family":"Ko","given":"Albert I"},{"family":"Graham","given":"Andrea L"},{"family":"Lloyd-Smith","given":"James O"}],"issued":{"date-parts":[["2017"]]}}}],"schema":"https://github.com/citation-style-language/schema/raw/master/csl-citation.json"} </w:instrText>
      </w:r>
      <w:r w:rsidR="00327C06" w:rsidRPr="004B0A7A">
        <w:fldChar w:fldCharType="separate"/>
      </w:r>
      <w:r w:rsidR="00BB6316" w:rsidRPr="00BB6316">
        <w:rPr>
          <w:rFonts w:cs="Arial"/>
          <w:kern w:val="0"/>
          <w:vertAlign w:val="superscript"/>
        </w:rPr>
        <w:t>30</w:t>
      </w:r>
      <w:r w:rsidR="00327C06" w:rsidRPr="004B0A7A">
        <w:fldChar w:fldCharType="end"/>
      </w:r>
      <w:r w:rsidR="5A420976" w:rsidRPr="004B0A7A">
        <w:t>.</w:t>
      </w:r>
      <w:r w:rsidR="28F3418D" w:rsidRPr="004B0A7A">
        <w:t xml:space="preserve"> </w:t>
      </w:r>
      <w:r w:rsidR="047CE685">
        <w:t>H</w:t>
      </w:r>
      <w:r w:rsidR="0706D610">
        <w:t xml:space="preserve">uman population movements </w:t>
      </w:r>
      <w:r w:rsidR="3A6C7417">
        <w:t>into areas where contact with reservoirs is likely</w:t>
      </w:r>
      <w:r w:rsidR="6AEA98B9">
        <w:t>,</w:t>
      </w:r>
      <w:r w:rsidR="3A6C7417">
        <w:t xml:space="preserve"> </w:t>
      </w:r>
      <w:r w:rsidR="4645E878">
        <w:t xml:space="preserve">could </w:t>
      </w:r>
      <w:r w:rsidR="0706D610">
        <w:t>cause emergent spillover in</w:t>
      </w:r>
      <w:r w:rsidR="2ABD05F3">
        <w:t>to</w:t>
      </w:r>
      <w:r w:rsidR="0706D610">
        <w:t xml:space="preserve"> new areas. </w:t>
      </w:r>
      <w:r w:rsidR="009A1554">
        <w:t xml:space="preserve">For example, outbreaks of VHF may emerge in </w:t>
      </w:r>
      <w:r w:rsidR="7A2C734D">
        <w:t xml:space="preserve">Colombia </w:t>
      </w:r>
      <w:r w:rsidR="009A1554">
        <w:t xml:space="preserve">and northern Brazil </w:t>
      </w:r>
      <w:r w:rsidR="552BC654">
        <w:t xml:space="preserve">related </w:t>
      </w:r>
      <w:r w:rsidR="009A1554">
        <w:t xml:space="preserve">to mass movement of humans along the border due to ongoing geopolitical unrest in Venezuela </w:t>
      </w:r>
      <w:r w:rsidR="0036470A">
        <w:fldChar w:fldCharType="begin"/>
      </w:r>
      <w:r w:rsidR="00BB6316">
        <w:instrText xml:space="preserve"> ADDIN ZOTERO_ITEM CSL_CITATION {"citationID":"5c3xBebP","properties":{"formattedCitation":"\\super 16,31\\nosupersub{}","plainCitation":"16,31","noteIndex":0},"citationItems":[{"id":690,"uris":["http://zotero.org/groups/5467322/items/46LKJHS5","http://zotero.org/groups/5467322/items/ZNQN5UHU"],"itemData":{"id":690,"type":"article-journal","abstract":"Guanarito virus (GTOV) is a member of the family Arenaviridae and has been designated a category A bioterrorism agent by the US Centers for Disease Control and Prevention. It is endemic to Venezuela’s western region, and it is the etiological agent of “Venezuelan hemorrhagic fever” (VHF). Similar to other arenaviral hemorrhagic fevers, VHF is characterized by fever, mild hemorrhagic signs, nonspecific symptoms, thrombocytopenia, and leukopenia. Patients with severe disease usually develop signs of internal bleeding. Due to the absence of reference laboratories that can handle GTOV in endemic areas, diagnosis is primarily clinical and epidemiological. No antiviral therapies are available; thus, treatment includes only supportive analgesia and fluids. GTOV is transmitted by contact with the excreta of its rodent reservoir, Zygodontomys brevicauda. The main reasons for the emergence of the disease may be the increase in the human population, migration, and changes in land use patterns in rural areas. Social and environmental changes could make VHF an important cause of underdiagnosed acute febrile illnesses in regions near the endemic areas. Although there is evidence that GTOV circulates among rodents in different Venezuelan states, VHF cases have only been reported in the states of Portuguesa and Barinas. However, due to the increased frequency of invasions by humans into wildlife habitats, it is probable that VHF could become a public health problem in the nearby regions of Colombia and Brazil. The current Venezuelan political crisis is causing an increase in the migration of people and livestock, representing a risk for the redistribution and re-emergence of infectious diseases.","container-title":"Archives of Virology","DOI":"10.1007/s00705-022-05453-3","ISSN":"0304-8608","issue":"9","journalAbbreviation":"Arch Virol","note":"PMID: 35579715\nPMCID: PMC9110938","page":"1727-1738","source":"PubMed Central","title":"An updated review and current challenges of Guanarito virus infection, Venezuelan hemorrhagic fever","volume":"167","author":[{"family":"Silva-Ramos","given":"Carlos Ramiro"},{"family":"Montoya-Ruíz","given":"Carolina"},{"family":"Faccini-Martínez","given":"Álvaro A."},{"family":"Rodas","given":"Juan David"}],"issued":{"date-parts":[["2022"]]}}},{"id":862,"uris":["http://zotero.org/groups/5467322/items/YFDPARYT"],"itemData":{"id":862,"type":"article-journal","abstract":"Venezuelan Haemorrhagic Fever is an endemic zoonosis exhibiting a high lethality. Discovered decades ago, it is still causing seasonal hemorrhagic fever outbreaks. With the ongoing migration crisis, transmission and spreading to other countries in Latin America remains a latent threat that should be monitored, particularly in light of recent cases.","container-title":"New Microbes and New Infections","DOI":"10.1016/j.nmni.2021.100945","ISSN":"2052-2975","journalAbbreviation":"New Microbes and New Infections","page":"100945","source":"ScienceDirect","title":"Should we be concerned about Venezuelan hemorrhagic fever? – A reflection on its current situation in Venezuela and potential impact in Latin America amid the migration crisis","title-short":"Should we be concerned about Venezuelan hemorrhagic fever?","volume":"44","author":[{"family":"Rodríguez-Morales","given":"Alfonso J."},{"family":"Bonilla-Aldana","given":"D. Katterine"},{"family":"Risquez","given":"Alejandro"},{"family":"Paniz-Mondolfi","given":"Alberto"},{"family":"Suárez","given":"José Antonio"}],"issued":{"date-parts":[["2021",11,1]]}}}],"schema":"https://github.com/citation-style-language/schema/raw/master/csl-citation.json"} </w:instrText>
      </w:r>
      <w:r w:rsidR="0036470A">
        <w:fldChar w:fldCharType="separate"/>
      </w:r>
      <w:r w:rsidR="00BB6316" w:rsidRPr="00BB6316">
        <w:rPr>
          <w:rFonts w:cs="Arial"/>
          <w:kern w:val="0"/>
          <w:vertAlign w:val="superscript"/>
        </w:rPr>
        <w:t>16,31</w:t>
      </w:r>
      <w:r w:rsidR="0036470A">
        <w:fldChar w:fldCharType="end"/>
      </w:r>
      <w:r w:rsidR="009A1554">
        <w:t xml:space="preserve">. </w:t>
      </w:r>
      <w:r w:rsidR="08823CCD">
        <w:t xml:space="preserve">However, there is a significant lack of epidemiological studies in the prior two decades related to NWA spread and </w:t>
      </w:r>
      <w:r w:rsidR="6604C127">
        <w:t>spillover risk</w:t>
      </w:r>
      <w:r w:rsidR="08823CCD">
        <w:t xml:space="preserve"> </w:t>
      </w:r>
      <w:r w:rsidR="7824F203">
        <w:t>for compari</w:t>
      </w:r>
      <w:r w:rsidR="760DE8CE">
        <w:t xml:space="preserve">son with </w:t>
      </w:r>
      <w:r w:rsidR="08823CCD">
        <w:t xml:space="preserve">the risk predicted by our models </w:t>
      </w:r>
      <w:r w:rsidR="00EC46BC">
        <w:fldChar w:fldCharType="begin"/>
      </w:r>
      <w:r w:rsidR="00BB6316">
        <w:instrText xml:space="preserve"> ADDIN ZOTERO_ITEM CSL_CITATION {"citationID":"a1qk8gk3aav","properties":{"formattedCitation":"\\super 16,32\\nosupersub{}","plainCitation":"16,32","noteIndex":0},"citationItems":[{"id":690,"uris":["http://zotero.org/groups/5467322/items/46LKJHS5","http://zotero.org/groups/5467322/items/ZNQN5UHU"],"itemData":{"id":690,"type":"article-journal","abstract":"Guanarito virus (GTOV) is a member of the family Arenaviridae and has been designated a category A bioterrorism agent by the US Centers for Disease Control and Prevention. It is endemic to Venezuela’s western region, and it is the etiological agent of “Venezuelan hemorrhagic fever” (VHF). Similar to other arenaviral hemorrhagic fevers, VHF is characterized by fever, mild hemorrhagic signs, nonspecific symptoms, thrombocytopenia, and leukopenia. Patients with severe disease usually develop signs of internal bleeding. Due to the absence of reference laboratories that can handle GTOV in endemic areas, diagnosis is primarily clinical and epidemiological. No antiviral therapies are available; thus, treatment includes only supportive analgesia and fluids. GTOV is transmitted by contact with the excreta of its rodent reservoir, Zygodontomys brevicauda. The main reasons for the emergence of the disease may be the increase in the human population, migration, and changes in land use patterns in rural areas. Social and environmental changes could make VHF an important cause of underdiagnosed acute febrile illnesses in regions near the endemic areas. Although there is evidence that GTOV circulates among rodents in different Venezuelan states, VHF cases have only been reported in the states of Portuguesa and Barinas. However, due to the increased frequency of invasions by humans into wildlife habitats, it is probable that VHF could become a public health problem in the nearby regions of Colombia and Brazil. The current Venezuelan political crisis is causing an increase in the migration of people and livestock, representing a risk for the redistribution and re-emergence of infectious diseases.","container-title":"Archives of Virology","DOI":"10.1007/s00705-022-05453-3","ISSN":"0304-8608","issue":"9","journalAbbreviation":"Arch Virol","note":"PMID: 35579715\nPMCID: PMC9110938","page":"1727-1738","source":"PubMed Central","title":"An updated review and current challenges of Guanarito virus infection, Venezuelan hemorrhagic fever","volume":"167","author":[{"family":"Silva-Ramos","given":"Carlos Ramiro"},{"family":"Montoya-Ruíz","given":"Carolina"},{"family":"Faccini-Martínez","given":"Álvaro A."},{"family":"Rodas","given":"Juan David"}],"issued":{"date-parts":[["2022"]]}}},{"id":1055,"uris":["http://zotero.org/groups/5467322/items/FY6N2BMB"],"itemData":{"id":1055,"type":"article-journal","abstract":"AbstractJunin virus consists of ribonucleic acid as the genome and is responsible for a rapidly changing tendency of the virus. The virus is accountable for ailments in the human body and causes Argentine Haemorrhagic Fever (AHF). The infection is may be transmitted through contact between an infected animal/host and a person, and later between person to person. Prevention of outbreaks of AHF in humans can be a tough practice, as their occurrence is infrequent and unpredictable. In this review, recent information from the past 5 years available on the Junin virus including the risk of its emergence, infectious agents, its pathogenesis in humans, available diagnostic and therapeutic approaches, and disease management has been summarised. Altogether, this article would be highly significant in understanding the mechanistic basis behind virus interaction and other processes during the life cycle. Currently, no specific therapeutic options are available to treat the Junin virus infection. The information covered in this review could be important for finding possible treatment options for Junin virus infections.","container-title":"Reviews in Medical Virology","DOI":"10.1002/rmv.2419","ISSN":"1052-9276, 1099-1654","issue":"2","language":"en","license":"http://onlinelibrary.wiley.com/termsAndConditions#vor","note":"publisher: Wiley","source":"Crossref","title":"Recent developments on Junin virus, a causative agent for Argentine haemorrhagic fever","URL":"https://onlinelibrary.wiley.com/doi/10.1002/rmv.2419","volume":"33","author":[{"family":"Kumar","given":"Sumit"},{"family":"Yadav","given":"Dharna"},{"family":"Singh","given":"Divya"},{"family":"Shakya","given":"Kriti"},{"family":"Rathi","given":"Brijesh"},{"literal":"Poonam"}],"accessed":{"date-parts":[["2025",7,10]]},"issued":{"date-parts":[["2023",3]]}}}],"schema":"https://github.com/citation-style-language/schema/raw/master/csl-citation.json"} </w:instrText>
      </w:r>
      <w:r w:rsidR="00EC46BC">
        <w:fldChar w:fldCharType="separate"/>
      </w:r>
      <w:r w:rsidR="00BB6316" w:rsidRPr="00BB6316">
        <w:rPr>
          <w:rFonts w:cs="Arial"/>
          <w:kern w:val="0"/>
          <w:vertAlign w:val="superscript"/>
        </w:rPr>
        <w:t>16,32</w:t>
      </w:r>
      <w:r w:rsidR="00EC46BC">
        <w:fldChar w:fldCharType="end"/>
      </w:r>
      <w:r w:rsidR="08823CCD">
        <w:t>.</w:t>
      </w:r>
    </w:p>
    <w:p w14:paraId="34B84EBF" w14:textId="22C0ABD1" w:rsidR="0D1C0E03" w:rsidRDefault="375B3A9C" w:rsidP="00E20540">
      <w:r>
        <w:t xml:space="preserve">Besides </w:t>
      </w:r>
      <w:r w:rsidR="2601D93A">
        <w:t xml:space="preserve">emergence in non-endemic regions, we predicted </w:t>
      </w:r>
      <w:r w:rsidR="5DF8DE29" w:rsidRPr="004B0A7A">
        <w:t xml:space="preserve">overlapping </w:t>
      </w:r>
      <w:r w:rsidR="0B8EB3D1">
        <w:t>potential hotspo</w:t>
      </w:r>
      <w:r w:rsidR="169E9A2E">
        <w:t>ts marked by high spillover risk</w:t>
      </w:r>
      <w:r w:rsidR="5DF8DE29" w:rsidRPr="004B0A7A">
        <w:t xml:space="preserve"> </w:t>
      </w:r>
      <w:r w:rsidR="169E9A2E">
        <w:t>of</w:t>
      </w:r>
      <w:r w:rsidR="169E9A2E" w:rsidRPr="004B0A7A">
        <w:t xml:space="preserve"> </w:t>
      </w:r>
      <w:r w:rsidR="00981569">
        <w:t>Bolivian Hemorrhagic Fever (</w:t>
      </w:r>
      <w:r w:rsidR="5DF8DE29" w:rsidRPr="004B0A7A">
        <w:t>BHF</w:t>
      </w:r>
      <w:r w:rsidR="00981569">
        <w:t>)</w:t>
      </w:r>
      <w:r w:rsidR="5DF8DE29" w:rsidRPr="004B0A7A">
        <w:t xml:space="preserve"> and </w:t>
      </w:r>
      <w:r w:rsidR="00981569">
        <w:t>Argentinian Hemorrhagic Fever (</w:t>
      </w:r>
      <w:r w:rsidR="5DF8DE29" w:rsidRPr="004B0A7A">
        <w:t>AHF</w:t>
      </w:r>
      <w:r w:rsidR="00981569">
        <w:t>)</w:t>
      </w:r>
      <w:r w:rsidR="5DF8DE29" w:rsidRPr="004B0A7A">
        <w:t xml:space="preserve"> </w:t>
      </w:r>
      <w:r w:rsidR="7F86EE40" w:rsidRPr="004B0A7A">
        <w:t xml:space="preserve">which are </w:t>
      </w:r>
      <w:r w:rsidR="5DF8DE29" w:rsidRPr="004B0A7A">
        <w:t xml:space="preserve">caused by </w:t>
      </w:r>
      <w:r w:rsidR="7174D78A" w:rsidRPr="004B0A7A">
        <w:t xml:space="preserve">two different NWAs, </w:t>
      </w:r>
      <w:r w:rsidR="5DF8DE29" w:rsidRPr="004B0A7A">
        <w:t>MACV and JUNV</w:t>
      </w:r>
      <w:r w:rsidR="6FA81600" w:rsidRPr="004B0A7A">
        <w:t>,</w:t>
      </w:r>
      <w:r w:rsidR="5DF8DE29" w:rsidRPr="004B0A7A">
        <w:t xml:space="preserve"> respectively. Theories exist for mixing and sharing of rodent reservoirs by different NWAs</w:t>
      </w:r>
      <w:r w:rsidR="4BFD72D1" w:rsidRPr="004B0A7A">
        <w:t>.</w:t>
      </w:r>
      <w:r w:rsidR="5DF8DE29" w:rsidRPr="004B0A7A">
        <w:t xml:space="preserve"> </w:t>
      </w:r>
      <w:r w:rsidR="247C9ADC" w:rsidRPr="004B0A7A">
        <w:t>F</w:t>
      </w:r>
      <w:r w:rsidR="5DF8DE29" w:rsidRPr="004B0A7A">
        <w:t xml:space="preserve">or example, mixed reservoirs </w:t>
      </w:r>
      <w:r w:rsidR="0D574754" w:rsidRPr="004B0A7A">
        <w:t xml:space="preserve">may spread both </w:t>
      </w:r>
      <w:r w:rsidR="5DF8DE29" w:rsidRPr="004B0A7A">
        <w:t>MACV and Chapare virus in Bolivia</w:t>
      </w:r>
      <w:r w:rsidR="42073F23" w:rsidRPr="004B0A7A">
        <w:t>, and</w:t>
      </w:r>
      <w:r w:rsidR="5DF8DE29" w:rsidRPr="004B0A7A">
        <w:t xml:space="preserve"> </w:t>
      </w:r>
      <w:r w:rsidR="5DF8DE29" w:rsidRPr="352CFE06">
        <w:rPr>
          <w:i/>
        </w:rPr>
        <w:t>S</w:t>
      </w:r>
      <w:r w:rsidR="516C18C0" w:rsidRPr="352CFE06">
        <w:rPr>
          <w:i/>
        </w:rPr>
        <w:t>igmodon</w:t>
      </w:r>
      <w:r w:rsidR="23A200D3" w:rsidRPr="352CFE06">
        <w:rPr>
          <w:i/>
        </w:rPr>
        <w:t xml:space="preserve"> </w:t>
      </w:r>
      <w:r w:rsidR="5DF8DE29" w:rsidRPr="352CFE06">
        <w:rPr>
          <w:i/>
        </w:rPr>
        <w:t>alstoni</w:t>
      </w:r>
      <w:r w:rsidR="5DF8DE29" w:rsidRPr="004B0A7A">
        <w:t xml:space="preserve"> </w:t>
      </w:r>
      <w:r w:rsidR="1D7F5D41" w:rsidRPr="004B0A7A">
        <w:t xml:space="preserve">is a common reservoir </w:t>
      </w:r>
      <w:r w:rsidR="5DF8DE29" w:rsidRPr="004B0A7A">
        <w:t xml:space="preserve">for </w:t>
      </w:r>
      <w:r w:rsidR="6DF502D3" w:rsidRPr="004B0A7A">
        <w:t xml:space="preserve">both </w:t>
      </w:r>
      <w:r w:rsidR="5DF8DE29" w:rsidRPr="004B0A7A">
        <w:t xml:space="preserve">Guanarito </w:t>
      </w:r>
      <w:r w:rsidR="45FE62E9" w:rsidRPr="004B0A7A">
        <w:t>and</w:t>
      </w:r>
      <w:r w:rsidR="5DF8DE29" w:rsidRPr="004B0A7A">
        <w:t xml:space="preserve"> </w:t>
      </w:r>
      <w:proofErr w:type="spellStart"/>
      <w:r w:rsidR="5DF8DE29" w:rsidRPr="004B0A7A">
        <w:t>Pirital</w:t>
      </w:r>
      <w:proofErr w:type="spellEnd"/>
      <w:r w:rsidR="5DF8DE29" w:rsidRPr="004B0A7A">
        <w:t xml:space="preserve"> viruses in Venezuela </w:t>
      </w:r>
      <w:r w:rsidR="007C7E97" w:rsidRPr="004B0A7A">
        <w:fldChar w:fldCharType="begin"/>
      </w:r>
      <w:r w:rsidR="00BB6316">
        <w:instrText xml:space="preserve"> ADDIN ZOTERO_ITEM CSL_CITATION {"citationID":"2Kod5BQX","properties":{"formattedCitation":"\\super 33\\nosupersub{}","plainCitation":"33","noteIndex":0},"citationItems":[{"id":860,"uris":["http://zotero.org/groups/5467322/items/IJPUZPEZ"],"itemData":{"id":860,"type":"chapter","abstract":"New World (NW) arenaviruses, including Guanarito virus (Mammarenavirus guanaritoense) (GTOV), Sabia virus (Mammarenavirus brazilense) (SBAV), Machupo virus (Mammarenavirus machupoense) (MACV), Chapare virus (Mammarenavirus chapareense) (CHAPV), and Junin virus (Mammarenavirus juninense) (JUNV), are a group of segmented negative-sense RNA viruses belonging to the family Arenaviridae, endemic in South America. These viruses have zoonotic origins and are primarily transmitted through contact with infected rodents. Person-to-person transmission, although less frequent, can occur in nosocomial settings. The spectrum of infections caused by these pathogens varies, ranging from self-limited febrile illnesses to severe hemorrhagic fever, with each virus presenting unique clinical characteristics. The emergence of these hemorrhagic fevers caused by NW arenaviruses can be traced back to the late 1950s in South America. These viruses have coexisted with their natural hosts, NW rodents, for millions of years. Their transition into infectious agents in humans coincided with environmental changes and shifts in agricultural practices, leading to explosive increases in host rodent populations. This chapter provides a comprehensive review of the epidemiology, pathology, clinical manifestations, and therapeutic approaches associated with the most prevalent NW arenaviruses, including GTOV, SBAV, MACV, CHAPV, and JUNV. Understanding the characteristics of these viruses and their impact on human health is crucial for developing effective prevention and treatment strategies","container-title":"Emerging Viruses in Latin America: Contemporary Virology","event-place":"Cham","ISBN":"978-3-031-68419-7","language":"en","note":"DOI: 10.1007/978-3-031-68419-7_4","page":"85-137","publisher":"Springer Nature Switzerland","publisher-place":"Cham","source":"Springer Link","title":"Endemic Arenaviruses in Latin America","URL":"https://doi.org/10.1007/978-3-031-68419-7_4","author":[{"family":"Silva-Ramos","given":"Carlos Ramiro"},{"family":"Hidalgo","given":"Marylin"},{"family":"Faccini-Martínez","given":"Álvaro A."},{"family":"Salas","given":"Rosa Alba"},{"family":"Manzione","given":"Nuris","non-dropping-particle":"de"},{"family":"Valderrama-Rodriguez","given":"Omar"},{"family":"Perozo-Perez","given":"Aura"},{"family":"Raga","given":"Isabel"},{"family":"Escalona-Rodriguez","given":"María Alejandra"},{"family":"Alvarado","given":"Mateo"},{"family":"Ramirez","given":"Juan David"},{"family":"Paniz-Mondolfi","given":"Alberto E."},{"family":"Delgado-Noguera","given":"Lourdes Andrea"}],"editor":[{"family":"Pujol","given":"Flor H."},{"family":"Paniz-Mondolfi","given":"Alberto E."}],"accessed":{"date-parts":[["2025",2,20]]},"issued":{"date-parts":[["2024"]]}}}],"schema":"https://github.com/citation-style-language/schema/raw/master/csl-citation.json"} </w:instrText>
      </w:r>
      <w:r w:rsidR="007C7E97" w:rsidRPr="004B0A7A">
        <w:fldChar w:fldCharType="separate"/>
      </w:r>
      <w:r w:rsidR="00BB6316" w:rsidRPr="00BB6316">
        <w:rPr>
          <w:rFonts w:cs="Arial"/>
          <w:kern w:val="0"/>
          <w:vertAlign w:val="superscript"/>
        </w:rPr>
        <w:t>33</w:t>
      </w:r>
      <w:r w:rsidR="007C7E97" w:rsidRPr="004B0A7A">
        <w:fldChar w:fldCharType="end"/>
      </w:r>
      <w:r w:rsidR="5DF8DE29" w:rsidRPr="004B0A7A">
        <w:t xml:space="preserve">. Considering this, our predicted hotspots that overlap between two NWAs might be grounds for multi-etiological outbreaks of hemorrhagic fever in the future. Phylogenetic studies have shown that depending on the relatedness of reservoir species, NWAs can indeed switch or exchange reservoirs which have overlapping geographical habitats </w:t>
      </w:r>
      <w:r w:rsidR="007C7E97" w:rsidRPr="004B0A7A">
        <w:fldChar w:fldCharType="begin"/>
      </w:r>
      <w:r w:rsidR="00BB6316">
        <w:instrText xml:space="preserve"> ADDIN ZOTERO_ITEM CSL_CITATION {"citationID":"5GX6qxZ8","properties":{"formattedCitation":"\\super 34\\nosupersub{}","plainCitation":"34","noteIndex":0},"citationItems":[{"id":895,"uris":["http://zotero.org/groups/5467322/items/U23L4Y2R"],"itemData":{"id":895,"type":"article-journal","abstract":"We empirically tested the long-standing hypothesis of codivergence of New World arenaviruses (NWA) with their hosts. We constructed phylogenies for NWA and all known hosts and used them in reconciliation analyses. We also constructed a phylogenetic tree of all Sigmodontinae and Neotominae rodents and tested whether viral–host associations were phylogenetically clustered. We determined host geographical overlap to determine to what extent opportunity to switch hosts was limited by host relatedness or physical proximity. With the exception of viruses from North America, no phylogenetically codivergent pattern between NWA and their hosts was found. We found that different virus clades were clustered differently and that Clade B with members pathogenic to humans was randomly distributed across the rodent phylogeny. Furthermore, viral relatedness within Clade B was significantly explained by the geographic overlap of their hosts’ ranges rather than host relatedness, indicating that they are capable of host switching opportunistically. This has important bearings on their potential to become panzootic. Together, these analyses suggest that NWA have not codiverged with their hosts and instead have evolved predominantly via host switching.","container-title":"Molecular Ecology","DOI":"10.1111/j.1365-294X.2012.05663.x","ISSN":"1365-294X","issue":"16","language":"en","license":"© 2012 Blackwell Publishing Ltd","note":"_eprint: https://onlinelibrary.wiley.com/doi/pdf/10.1111/j.1365-294X.2012.05663.x","page":"4137-4150","source":"Wiley Online Library","title":"Complex patterns of host switching in New World arenaviruses","volume":"21","author":[{"family":"Irwin","given":"Nancy R."},{"family":"Bayerlová","given":"Michaela"},{"family":"Missa","given":"Olivier"},{"family":"Martínková","given":"Natália"}],"issued":{"date-parts":[["2012"]]}}}],"schema":"https://github.com/citation-style-language/schema/raw/master/csl-citation.json"} </w:instrText>
      </w:r>
      <w:r w:rsidR="007C7E97" w:rsidRPr="004B0A7A">
        <w:fldChar w:fldCharType="separate"/>
      </w:r>
      <w:r w:rsidR="00BB6316" w:rsidRPr="00BB6316">
        <w:rPr>
          <w:rFonts w:cs="Arial"/>
          <w:kern w:val="0"/>
          <w:vertAlign w:val="superscript"/>
        </w:rPr>
        <w:t>34</w:t>
      </w:r>
      <w:r w:rsidR="007C7E97" w:rsidRPr="004B0A7A">
        <w:fldChar w:fldCharType="end"/>
      </w:r>
      <w:r w:rsidR="5DF8DE29" w:rsidRPr="004B0A7A">
        <w:t xml:space="preserve">. Further research backed by serological evidence is necessary </w:t>
      </w:r>
      <w:r w:rsidR="1D3B8EB2">
        <w:t>for confirming competency of rodent species</w:t>
      </w:r>
      <w:r w:rsidR="5DF8DE29" w:rsidRPr="004B0A7A">
        <w:t xml:space="preserve"> to </w:t>
      </w:r>
      <w:r w:rsidR="355A3830">
        <w:t>be implicated as reservoir species for multiple NWAs</w:t>
      </w:r>
      <w:r w:rsidR="5DF8DE29" w:rsidRPr="004B0A7A">
        <w:t>.</w:t>
      </w:r>
      <w:r w:rsidR="74117814">
        <w:t xml:space="preserve"> </w:t>
      </w:r>
      <w:r w:rsidR="374EE132">
        <w:t>Persistence of some of the potential hotspots in endemic regions</w:t>
      </w:r>
      <w:r w:rsidR="6EB218EF">
        <w:t xml:space="preserve"> was in </w:t>
      </w:r>
      <w:r w:rsidR="6EB218EF">
        <w:lastRenderedPageBreak/>
        <w:t xml:space="preserve">alignment with the finding that in previously recorded endemic areas such as Portuguesa state </w:t>
      </w:r>
      <w:r w:rsidR="302ADD5A">
        <w:t>in</w:t>
      </w:r>
      <w:r w:rsidR="7B0BF64D">
        <w:t xml:space="preserve"> </w:t>
      </w:r>
      <w:r w:rsidR="6EB218EF">
        <w:t>Venezuela, Silva-Ramos et al.</w:t>
      </w:r>
      <w:r w:rsidR="00177C4D">
        <w:t xml:space="preserve"> (2024)</w:t>
      </w:r>
      <w:r w:rsidR="6EB218EF">
        <w:t xml:space="preserve"> have shown increased and persistent hotspot zones for </w:t>
      </w:r>
      <w:r w:rsidR="3FC62FDC">
        <w:t xml:space="preserve">VHF </w:t>
      </w:r>
      <w:r w:rsidR="6EB218EF">
        <w:t>outbreak</w:t>
      </w:r>
      <w:r w:rsidR="7AB7BF4B">
        <w:t>s</w:t>
      </w:r>
      <w:r w:rsidR="6EB218EF">
        <w:t xml:space="preserve"> </w:t>
      </w:r>
      <w:r w:rsidR="0036470A">
        <w:fldChar w:fldCharType="begin"/>
      </w:r>
      <w:r w:rsidR="00BB6316">
        <w:instrText xml:space="preserve"> ADDIN ZOTERO_ITEM CSL_CITATION {"citationID":"bN5q4dPO","properties":{"formattedCitation":"\\super 33\\nosupersub{}","plainCitation":"33","noteIndex":0},"citationItems":[{"id":860,"uris":["http://zotero.org/groups/5467322/items/IJPUZPEZ"],"itemData":{"id":860,"type":"chapter","abstract":"New World (NW) arenaviruses, including Guanarito virus (Mammarenavirus guanaritoense) (GTOV), Sabia virus (Mammarenavirus brazilense) (SBAV), Machupo virus (Mammarenavirus machupoense) (MACV), Chapare virus (Mammarenavirus chapareense) (CHAPV), and Junin virus (Mammarenavirus juninense) (JUNV), are a group of segmented negative-sense RNA viruses belonging to the family Arenaviridae, endemic in South America. These viruses have zoonotic origins and are primarily transmitted through contact with infected rodents. Person-to-person transmission, although less frequent, can occur in nosocomial settings. The spectrum of infections caused by these pathogens varies, ranging from self-limited febrile illnesses to severe hemorrhagic fever, with each virus presenting unique clinical characteristics. The emergence of these hemorrhagic fevers caused by NW arenaviruses can be traced back to the late 1950s in South America. These viruses have coexisted with their natural hosts, NW rodents, for millions of years. Their transition into infectious agents in humans coincided with environmental changes and shifts in agricultural practices, leading to explosive increases in host rodent populations. This chapter provides a comprehensive review of the epidemiology, pathology, clinical manifestations, and therapeutic approaches associated with the most prevalent NW arenaviruses, including GTOV, SBAV, MACV, CHAPV, and JUNV. Understanding the characteristics of these viruses and their impact on human health is crucial for developing effective prevention and treatment strategies","container-title":"Emerging Viruses in Latin America: Contemporary Virology","event-place":"Cham","ISBN":"978-3-031-68419-7","language":"en","note":"DOI: 10.1007/978-3-031-68419-7_4","page":"85-137","publisher":"Springer Nature Switzerland","publisher-place":"Cham","source":"Springer Link","title":"Endemic Arenaviruses in Latin America","URL":"https://doi.org/10.1007/978-3-031-68419-7_4","author":[{"family":"Silva-Ramos","given":"Carlos Ramiro"},{"family":"Hidalgo","given":"Marylin"},{"family":"Faccini-Martínez","given":"Álvaro A."},{"family":"Salas","given":"Rosa Alba"},{"family":"Manzione","given":"Nuris","non-dropping-particle":"de"},{"family":"Valderrama-Rodriguez","given":"Omar"},{"family":"Perozo-Perez","given":"Aura"},{"family":"Raga","given":"Isabel"},{"family":"Escalona-Rodriguez","given":"María Alejandra"},{"family":"Alvarado","given":"Mateo"},{"family":"Ramirez","given":"Juan David"},{"family":"Paniz-Mondolfi","given":"Alberto E."},{"family":"Delgado-Noguera","given":"Lourdes Andrea"}],"editor":[{"family":"Pujol","given":"Flor H."},{"family":"Paniz-Mondolfi","given":"Alberto E."}],"accessed":{"date-parts":[["2025",2,20]]},"issued":{"date-parts":[["2024"]]}}}],"schema":"https://github.com/citation-style-language/schema/raw/master/csl-citation.json"} </w:instrText>
      </w:r>
      <w:r w:rsidR="0036470A">
        <w:fldChar w:fldCharType="separate"/>
      </w:r>
      <w:r w:rsidR="00BB6316" w:rsidRPr="00BB6316">
        <w:rPr>
          <w:rFonts w:cs="Arial"/>
          <w:kern w:val="0"/>
          <w:vertAlign w:val="superscript"/>
        </w:rPr>
        <w:t>33</w:t>
      </w:r>
      <w:r w:rsidR="0036470A">
        <w:fldChar w:fldCharType="end"/>
      </w:r>
      <w:r w:rsidR="6EB218EF">
        <w:t xml:space="preserve">. </w:t>
      </w:r>
    </w:p>
    <w:p w14:paraId="12BEC378" w14:textId="2B0334B4" w:rsidR="0D1C0E03" w:rsidRDefault="6B54DF50">
      <w:r>
        <w:t xml:space="preserve">Even though </w:t>
      </w:r>
      <w:r w:rsidR="4906F98D">
        <w:t xml:space="preserve">an </w:t>
      </w:r>
      <w:r>
        <w:t xml:space="preserve">extreme scenario of climate change might exacerbate the risk of human spillover due to changes in </w:t>
      </w:r>
      <w:r w:rsidR="4D53545C">
        <w:t>rodent</w:t>
      </w:r>
      <w:r>
        <w:t xml:space="preserve">-human contact patterns and frequency </w:t>
      </w:r>
      <w:r w:rsidR="0091181F">
        <w:fldChar w:fldCharType="begin"/>
      </w:r>
      <w:r w:rsidR="00BB6316">
        <w:instrText xml:space="preserve"> ADDIN ZOTERO_ITEM CSL_CITATION {"citationID":"ehjUaBp0","properties":{"formattedCitation":"\\super 35\\nosupersub{}","plainCitation":"35","noteIndex":0},"citationItems":[{"id":902,"uris":["http://zotero.org/groups/5467322/items/RRQTKQMZ"],"itemData":{"id":902,"type":"article-journal","abstract":"Forecasting the impacts of climate change on Aedes-borne viruses—especially dengue, chikungunya, and Zika—is a key component of public health preparedness. We apply an empirically parameterized model of viral transmission by the vectors Aedes aegypti and Ae. albopictus, as a function of temperature, to predict cumulative monthly global transmission risk in current climates, and compare them with projected risk in 2050 and 2080 based on general circulation models (GCMs). Our results show that if mosquito range shifts track optimal temperature ranges for transmission (21.3–34.0°C for Ae. aegypti; 19.9–29.4°C for Ae. albopictus), we can expect poleward shifts in Aedes-borne virus distributions. However, the differing thermal niches of the two vectors produce different patterns of shifts under climate change. More severe climate change scenarios produce larger population exposures to transmission by Ae. aegypti, but not by Ae. albopictus in the most extreme cases. Climate-driven risk of transmission from both mosquitoes will increase substantially, even in the short term, for most of Europe. In contrast, significant reductions in climate suitability are expected for Ae. albopictus, most noticeably in southeast Asia and west Africa. Within the next century, nearly a billion people are threatened with new exposure to virus transmission by both Aedes spp. in the worst-case scenario. As major net losses in year-round transmission risk are predicted for Ae. albopictus, we project a global shift towards more seasonal risk across regions. Many other complicating factors (like mosquito range limits and viral evolution) exist, but overall our results indicate that while climate change will lead to increased net and new exposures to Aedes-borne viruses, the most extreme increases in Ae. albopictus transmission are predicted to occur at intermediate climate change scenarios.","container-title":"PLOS Neglected Tropical Diseases","DOI":"10.1371/journal.pntd.0007213","ISSN":"1935-2735","issue":"3","journalAbbreviation":"PLOS Neglected Tropical Diseases","language":"en","note":"publisher: Public Library of Science","page":"e0007213","source":"PLoS Journals","title":"Global expansion and redistribution of Aedes-borne virus transmission risk with climate change","volume":"13","author":[{"family":"Ryan","given":"Sadie J."},{"family":"Carlson","given":"Colin J."},{"family":"Mordecai","given":"Erin A."},{"family":"Johnson","given":"Leah R."}],"issued":{"date-parts":[["2019",3,28]]}}}],"schema":"https://github.com/citation-style-language/schema/raw/master/csl-citation.json"} </w:instrText>
      </w:r>
      <w:r w:rsidR="0091181F">
        <w:fldChar w:fldCharType="separate"/>
      </w:r>
      <w:r w:rsidR="00BB6316" w:rsidRPr="00BB6316">
        <w:rPr>
          <w:rFonts w:cs="Arial"/>
          <w:kern w:val="0"/>
          <w:vertAlign w:val="superscript"/>
        </w:rPr>
        <w:t>35</w:t>
      </w:r>
      <w:r w:rsidR="0091181F">
        <w:fldChar w:fldCharType="end"/>
      </w:r>
      <w:r>
        <w:t xml:space="preserve">, the opposite might </w:t>
      </w:r>
      <w:r w:rsidR="38DE8560">
        <w:t xml:space="preserve">also </w:t>
      </w:r>
      <w:r>
        <w:t xml:space="preserve">be true. Zoonotic hazard for rodent-borne viral diseases might not decrease </w:t>
      </w:r>
      <w:r w:rsidR="310403C9">
        <w:t xml:space="preserve">under </w:t>
      </w:r>
      <w:r>
        <w:t>more optimistic (sustainable) climate change scenarios due to long-term land use changes and other environmental alterations</w:t>
      </w:r>
      <w:r w:rsidR="27FB0159">
        <w:t>, such as</w:t>
      </w:r>
      <w:r w:rsidR="21AE74E7">
        <w:t xml:space="preserve"> SSP 1-1.9 or SSP 1-</w:t>
      </w:r>
      <w:r w:rsidR="75524324">
        <w:t>2.6</w:t>
      </w:r>
      <w:r>
        <w:t xml:space="preserve"> </w:t>
      </w:r>
      <w:r w:rsidR="0091181F">
        <w:fldChar w:fldCharType="begin"/>
      </w:r>
      <w:r w:rsidR="00BB6316">
        <w:instrText xml:space="preserve"> ADDIN ZOTERO_ITEM CSL_CITATION {"citationID":"aremr79fa1","properties":{"formattedCitation":"\\super 36,37\\nosupersub{}","plainCitation":"36,37","noteIndex":0},"citationItems":[{"id":484,"uris":["http://zotero.org/groups/5467322/items/U6HKCG45"],"itemData":{"id":484,"type":"article-journal","abstract":"Billions of genomic sequences and records of species occurrence are available in public repositories (e.g. National Center for Biotechnology Information, NCBI and the Global Biodiversity Information Facility, GBIF). By implementing analytical tools from different scientific disciplines, data mining these databases can aid in the global surveillance of zoonotic pathogens that circulate among wildlife. We illustrate this by investigating the Hantavirus?rodent system in the Americas, i.e. New World Hantaviruses (NWH). First, we considered the circulation of pathogenic NWH among Cricetidae rodents, by inferring the phylogenetic links among 277 genomic samples of the S segment (N protein) of NWH found in 55 species. Second, we used machine learning to assess the impact of land use on the probability of presence of the rodent species linked with reservoirs of pathogenic Hantaviruses. Our results show that hosts are widely present across the Americas. Some hosts are present in the primary forest and agricultural land, but not in the secondary forest, whereas other hosts are present in secondary forest and agricultural land. The diversity of host species allows Hantavirus to circulate in a wide spectrum of habitats, in particular rural rather than urban. We highlight that public repositories of genomic data and species occurrence are very useful resources for monitoring potential enzootic transmission and spillover of zoonotic viruses in relation with the changes that humans produce in the biosphere.","container-title":"Ecography","DOI":"10.1111/ecog.06996","ISSN":"0906-7590","issue":"n/a","journalAbbreviation":"Ecography","note":"publisher: John Wiley &amp; Sons, Ltd","page":"e06996","title":"Unveiling the impacts of land use on the phylogeography of zoonotic New World Hantaviruses","volume":"n/a","author":[{"family":"García-Peña","given":"Gabriel E."},{"family":"Rubio","given":"André V."}],"issued":{"date-parts":[["2024",3,13]]}}},{"id":967,"uris":["http://zotero.org/groups/5467322/items/HTAR3DNN"],"itemData":{"id":967,"type":"dataset","abstract":"Coupled Model Intercomparison Project Phase 6 (CMIP6) datasets: These data include all datasets published for 'CMIP6.RFMIP.IPSL.4AOP-v1-5' with the full Data Reference Syntax following the template 'mip_era.activity_id.institution_id.source_id.experiment_id.member_id.table_id.variable_id.grid_label.version'. The Line-By-Line Radiative Transfer Model v1.5, Laboratoire Meteorologie Dynamique, GEISA spectroscopic database climate model, released in 2019, was run by the Institut Pierre Simon Laplace, Paris 75252, France (IPSL). Project: These data have been generated as part of the internationally-coordinated Coupled Model Intercomparison Project Phase 6 (CMIP6; see also GMD Special Issue: http://www.geosci-model-dev.net/special_issue590.html). The simulation data provides a basis for climate research designed to answer fundamental science questions and serves as resource for authors of the Sixth Assessment Report of the Intergovernmental Panel on Climate Change (IPCC-AR6). CMIP6 is a project coordinated by the Working Group on Coupled Modelling (WGCM) as part of the World Climate Research Programme (WCRP). Phase 6 builds on previous phases executed under the leadership of the Program for Climate Model Diagnosis and Intercomparison (PCMDI) and relies on the Earth System Grid Federation (ESGF) and the Centre for Environmental Data Analysis (CEDA) along with numerous related activities for implementation. The original data is hosted and partially replicated on a federated collection of data nodes, and most of the data relied on by the IPCC is being archived for long-term preservation at the IPCC Data Distribution Centre (IPCC DDC) hosted by the German Climate Computing Center (DKRZ). The project includes simulations from about 120 global climate models and around 45 institutions and organizations worldwide. - Project website: https://pcmdi.llnl.gov/CMIP6.","DOI":"10.22033/ESGF/CMIP6.12340","language":"en","license":"Creative Commons Attribution 4.0 International","medium":"application/x-netcdf","publisher":"Earth System Grid Federation","source":"DOI.org (Datacite)","title":"IPSL 4AOP-v1-5 model output prepared for CMIP6 RFMIP","URL":"http://cera-www.dkrz.de/WDCC/meta/CMIP6/CMIP6.RFMIP.IPSL.4AOP-v1-5","version":"20220607","author":[{"family":"Boucher","given":"Olivier"},{"family":"Denvil","given":"Sébastien"},{"family":"Levavasseur","given":"Guillaume"},{"family":"Cozic","given":"Anne"},{"family":"Caubel","given":"Arnaud"},{"family":"Foujols","given":"Marie-Alice"},{"family":"Meurdesoif","given":"Yann"},{"family":"Dufresne","given":"Jean-Louis"},{"family":"Sima","given":"Adriana"},{"family":"Tellier","given":"Yoann"},{"family":"Boucher","given":"Olivier"},{"family":"Denvil","given":"Sébastien"},{"family":"Levavasseur","given":"Guillaume"},{"family":"Cozic","given":"Anne"},{"family":"Caubel","given":"Arnaud"},{"family":"Foujols","given":"Marie-Alice"},{"family":"Meurdesoif","given":"Yann"},{"family":"Dufresne","given":"Jean-Louis"},{"family":"Sima","given":"Adriana"},{"family":"Tellier","given":"Yoann"}],"contributor":[{"family":"Boucher","given":"Olivier"},{"family":"Denvil","given":"Sébastien"},{"family":"Levavasseur","given":"Guillaume"},{"family":"Cozic","given":"Anne"},{"family":"Caubel","given":"Arnaud"},{"family":"Foujols","given":"Marie-Alice"},{"family":"Meurdesoif","given":"Yann"},{"family":"Dufresne","given":"Jean-Louis"},{"family":"Sima","given":"Adriana"},{"family":"Tellier","given":"Yoann"}],"accessed":{"date-parts":[["2025",3,21]]},"issued":{"date-parts":[["2020"]]}}}],"schema":"https://github.com/citation-style-language/schema/raw/master/csl-citation.json"} </w:instrText>
      </w:r>
      <w:r w:rsidR="0091181F">
        <w:fldChar w:fldCharType="separate"/>
      </w:r>
      <w:r w:rsidR="00BB6316" w:rsidRPr="00BB6316">
        <w:rPr>
          <w:rFonts w:cs="Arial"/>
          <w:kern w:val="0"/>
          <w:vertAlign w:val="superscript"/>
        </w:rPr>
        <w:t>36,37</w:t>
      </w:r>
      <w:r w:rsidR="0091181F">
        <w:fldChar w:fldCharType="end"/>
      </w:r>
      <w:r>
        <w:t>.</w:t>
      </w:r>
      <w:r w:rsidR="2DC4C298">
        <w:t xml:space="preserve"> </w:t>
      </w:r>
      <w:r w:rsidR="3825F3A5">
        <w:t>Moreover, s</w:t>
      </w:r>
      <w:r w:rsidR="2DC4C298">
        <w:t>ince the higher FOI depended on having</w:t>
      </w:r>
      <w:r w:rsidR="2D403ED9">
        <w:t xml:space="preserve"> a</w:t>
      </w:r>
      <w:r w:rsidR="2DC4C298">
        <w:t xml:space="preserve"> high rodent </w:t>
      </w:r>
      <w:r w:rsidR="2B548944">
        <w:t>occurrence</w:t>
      </w:r>
      <w:r w:rsidR="2DC4C298">
        <w:t xml:space="preserve"> as well as </w:t>
      </w:r>
      <w:r w:rsidR="5EF41EC9">
        <w:t xml:space="preserve">a high </w:t>
      </w:r>
      <w:r w:rsidR="2DC4C298">
        <w:t xml:space="preserve">human population, </w:t>
      </w:r>
      <w:r w:rsidR="029EF093">
        <w:t xml:space="preserve">we assumed </w:t>
      </w:r>
      <w:r w:rsidR="679571DE">
        <w:t xml:space="preserve">a </w:t>
      </w:r>
      <w:r w:rsidR="029EF093">
        <w:t>higher frequency of rodent-human contacts based on population density</w:t>
      </w:r>
      <w:r w:rsidR="196B8C37">
        <w:t>. This means it is possible that the disease risk</w:t>
      </w:r>
      <w:r w:rsidR="11D1E937">
        <w:t xml:space="preserve"> </w:t>
      </w:r>
      <w:r w:rsidR="5717AF62">
        <w:t xml:space="preserve">was </w:t>
      </w:r>
      <w:r w:rsidR="593918CF">
        <w:t>overestimated</w:t>
      </w:r>
      <w:r w:rsidR="2DC4C298">
        <w:t>. Historically, Salazar et al.</w:t>
      </w:r>
      <w:r w:rsidR="00177C4D">
        <w:t>(2002)</w:t>
      </w:r>
      <w:r w:rsidR="2DC4C298">
        <w:t xml:space="preserve"> found that the extent of habitat of rodent reservoirs was much bigger compared to the disease endemic areas that recorded any outbreaks for NWAs </w:t>
      </w:r>
      <w:r w:rsidR="00062C7E">
        <w:fldChar w:fldCharType="begin"/>
      </w:r>
      <w:r w:rsidR="00BB6316">
        <w:instrText xml:space="preserve"> ADDIN ZOTERO_ITEM CSL_CITATION {"citationID":"7WZmGHxw","properties":{"formattedCitation":"\\super 38\\nosupersub{}","plainCitation":"38","noteIndex":0},"citationItems":[{"id":876,"uris":["http://zotero.org/groups/5467322/items/RHMRRKDR"],"itemData":{"id":876,"type":"article-journal","abstract":"Zoonoses within wild reservoir host populations often occur focally obeying Pavlovskii’s rules of “natural nidality”. What appears to be a clear example is Bolivian hemorrhagic fever (BHF), a disease endemic to northeastern Bolivia. The etiological agent is Machupo virus (MACV, Arenaviridae). The vertebrate reservoir, identified 30 years ago, was Calomys callosus a wild rodent common to open biomes in the lowlands of southeastern South America. The lack of concordance between the occurrence of MACV and the range of its rodent host has puzzled cadres of researchers and could be used as an exemplar of natural nidality. Here, we show that the populations of rodents responsible for the maintenance and transmission of MACV are an independent monophyletic lineage, different from those in other areas of South America. Therefore a clearer understanding of the systematics of the host species explains the apparent natural nidality of BHF. Similar studies may prove to be informative in other zoonoses.","container-title":"Infection, Genetics and Evolution","DOI":"10.1016/S1567-1348(02)00026-6","ISSN":"1567-1348","issue":"3","journalAbbreviation":"Infection, Genetics and Evolution","page":"191-199","source":"ScienceDirect","title":"Natural nidality in Bolivian hemorrhagic fever and the systematics of the reservoir species","volume":"1","author":[{"family":"Salazar-Bravo","given":"Jorge"},{"family":"Dragoo","given":"Jerry W."},{"family":"Bowen","given":"Michael D."},{"family":"Peters","given":"Clarence J."},{"family":"Ksiazek","given":"Thomas G."},{"family":"Yates","given":"Terry L."}],"issued":{"date-parts":[["2002",5,1]]}}}],"schema":"https://github.com/citation-style-language/schema/raw/master/csl-citation.json"} </w:instrText>
      </w:r>
      <w:r w:rsidR="00062C7E">
        <w:fldChar w:fldCharType="separate"/>
      </w:r>
      <w:r w:rsidR="00BB6316" w:rsidRPr="00BB6316">
        <w:rPr>
          <w:rFonts w:cs="Arial"/>
          <w:kern w:val="0"/>
          <w:vertAlign w:val="superscript"/>
        </w:rPr>
        <w:t>38</w:t>
      </w:r>
      <w:r w:rsidR="00062C7E">
        <w:fldChar w:fldCharType="end"/>
      </w:r>
      <w:r w:rsidR="2DC4C298">
        <w:t xml:space="preserve">. On the other hand, it is highly probable that the NWAs could </w:t>
      </w:r>
      <w:proofErr w:type="spellStart"/>
      <w:r w:rsidR="2DC4C298">
        <w:t>spillover</w:t>
      </w:r>
      <w:proofErr w:type="spellEnd"/>
      <w:r w:rsidR="2DC4C298">
        <w:t xml:space="preserve"> in</w:t>
      </w:r>
      <w:r w:rsidR="60EE3B94">
        <w:t>to</w:t>
      </w:r>
      <w:r w:rsidR="2DC4C298">
        <w:t xml:space="preserve"> non-endemic regions due to changes in human movement patterns as well as changes </w:t>
      </w:r>
      <w:r w:rsidR="576DF936">
        <w:t>in</w:t>
      </w:r>
      <w:r w:rsidR="2DC4C298">
        <w:t xml:space="preserve"> the rodent habitats</w:t>
      </w:r>
      <w:r w:rsidR="593918CF">
        <w:t xml:space="preserve"> that increased proximity to human settlements</w:t>
      </w:r>
      <w:r w:rsidR="2DC4C298">
        <w:t>.</w:t>
      </w:r>
    </w:p>
    <w:p w14:paraId="37BFC785" w14:textId="215ADA8E" w:rsidR="7540D756" w:rsidRDefault="7540D756" w:rsidP="7540D756">
      <w:pPr>
        <w:pStyle w:val="Heading2"/>
      </w:pPr>
    </w:p>
    <w:p w14:paraId="49BD040E" w14:textId="1F9271B1" w:rsidR="002B076F" w:rsidRPr="003C2D3E" w:rsidRDefault="4985CB28" w:rsidP="00640848">
      <w:pPr>
        <w:pStyle w:val="Heading2"/>
      </w:pPr>
      <w:r>
        <w:t>Changes in the</w:t>
      </w:r>
      <w:r w:rsidR="27FFF960">
        <w:t xml:space="preserve"> risk for </w:t>
      </w:r>
      <w:r w:rsidR="1068CDA9">
        <w:t>NWA</w:t>
      </w:r>
      <w:r w:rsidR="27FFF960">
        <w:t xml:space="preserve"> spillover </w:t>
      </w:r>
      <w:r w:rsidR="001D2ED8">
        <w:t>showed strong association</w:t>
      </w:r>
      <w:r w:rsidR="0697BDE1">
        <w:t xml:space="preserve"> with </w:t>
      </w:r>
      <w:r w:rsidR="001D2ED8">
        <w:t xml:space="preserve">the </w:t>
      </w:r>
      <w:r w:rsidR="0697BDE1">
        <w:t>changes in temperature, precipitation and land use</w:t>
      </w:r>
      <w:r w:rsidR="00D3206A">
        <w:t xml:space="preserve"> in the reservoir habitats</w:t>
      </w:r>
    </w:p>
    <w:p w14:paraId="0B690010" w14:textId="51940D66" w:rsidR="00C86A55" w:rsidRDefault="67496BF9" w:rsidP="00640848">
      <w:pPr>
        <w:sectPr w:rsidR="00C86A55" w:rsidSect="003E7332">
          <w:pgSz w:w="12240" w:h="15840"/>
          <w:pgMar w:top="1440" w:right="1440" w:bottom="1440" w:left="1440" w:header="720" w:footer="720" w:gutter="0"/>
          <w:lnNumType w:countBy="1" w:restart="continuous"/>
          <w:cols w:space="720"/>
          <w:docGrid w:linePitch="360"/>
        </w:sectPr>
      </w:pPr>
      <w:r>
        <w:t>Projected changes in the NWAs</w:t>
      </w:r>
      <w:r w:rsidR="1A4F7F2D">
        <w:t>’</w:t>
      </w:r>
      <w:r>
        <w:t xml:space="preserve"> FOIs for </w:t>
      </w:r>
      <w:r w:rsidR="05485FF1">
        <w:t xml:space="preserve">the </w:t>
      </w:r>
      <w:r>
        <w:t xml:space="preserve">two climate change scenarios compared to the current scenario indicated that </w:t>
      </w:r>
      <w:r w:rsidR="5214CCE0">
        <w:t xml:space="preserve">the </w:t>
      </w:r>
      <w:r>
        <w:t>FOI</w:t>
      </w:r>
      <w:r w:rsidR="21F65DAE">
        <w:t>s</w:t>
      </w:r>
      <w:r>
        <w:t xml:space="preserve"> were driven </w:t>
      </w:r>
      <w:r w:rsidR="23FBA4D0">
        <w:t xml:space="preserve">largely </w:t>
      </w:r>
      <w:r>
        <w:t xml:space="preserve">by the expected changes in human population in semi-urban and rural areas combined with the </w:t>
      </w:r>
      <w:r w:rsidR="6BE1E5D5">
        <w:t xml:space="preserve">predicted </w:t>
      </w:r>
      <w:r>
        <w:t xml:space="preserve">changes in the habitat of the rodent reservoir species. </w:t>
      </w:r>
      <w:r w:rsidR="70F43190">
        <w:t xml:space="preserve">At the </w:t>
      </w:r>
      <w:r w:rsidR="75AA4D04">
        <w:t xml:space="preserve">virus level, </w:t>
      </w:r>
      <w:r w:rsidR="00F15A27">
        <w:t>increase</w:t>
      </w:r>
      <w:r w:rsidR="7F6EC80D">
        <w:t xml:space="preserve"> in </w:t>
      </w:r>
      <w:r w:rsidR="5E8F9C51">
        <w:t xml:space="preserve">spillover </w:t>
      </w:r>
      <w:r w:rsidR="33452663">
        <w:t xml:space="preserve">risk </w:t>
      </w:r>
      <w:r w:rsidR="75AA4D04">
        <w:t>(represented by FOI</w:t>
      </w:r>
      <w:r w:rsidR="110729A7">
        <w:t>)</w:t>
      </w:r>
      <w:r w:rsidR="75AA4D04">
        <w:t xml:space="preserve"> </w:t>
      </w:r>
      <w:r w:rsidR="6F4D0E48">
        <w:t>under both</w:t>
      </w:r>
      <w:r w:rsidR="3F5D7501">
        <w:t xml:space="preserve"> </w:t>
      </w:r>
      <w:r w:rsidR="43565CA7">
        <w:t xml:space="preserve">future </w:t>
      </w:r>
      <w:r w:rsidR="3F5D7501">
        <w:t>climate change scenarios, for all three NWAs, corresponded to (</w:t>
      </w:r>
      <w:proofErr w:type="spellStart"/>
      <w:r w:rsidR="3F5D7501">
        <w:t>i</w:t>
      </w:r>
      <w:proofErr w:type="spellEnd"/>
      <w:r w:rsidR="3F5D7501">
        <w:t>) positive changes (increase) in temperature</w:t>
      </w:r>
      <w:r w:rsidR="623A4FCE">
        <w:t>-</w:t>
      </w:r>
      <w:r w:rsidR="3F5D7501">
        <w:t xml:space="preserve"> based features such as annual range, seasonality, etc., (ii) negative changes (decrease) in precipitation</w:t>
      </w:r>
      <w:r w:rsidR="60AB8284">
        <w:t>-</w:t>
      </w:r>
      <w:r w:rsidR="3F5D7501">
        <w:t>based features such as precipitation in warmest quarter or in wettest quarter, (iii) positive changes (expansion) in urban and crop land (iv) and negative changes (contraction) in forested land</w:t>
      </w:r>
      <w:r w:rsidR="3DA35303">
        <w:t xml:space="preserve"> </w:t>
      </w:r>
      <w:r w:rsidR="42D23100">
        <w:t xml:space="preserve">(Figure </w:t>
      </w:r>
      <w:r w:rsidR="00300A96">
        <w:t>3</w:t>
      </w:r>
      <w:r w:rsidR="42D23100">
        <w:t>A)</w:t>
      </w:r>
      <w:r w:rsidR="3F5D7501">
        <w:t xml:space="preserve">. While temperature-based features showed </w:t>
      </w:r>
      <w:r w:rsidR="4322BDAE">
        <w:t xml:space="preserve">an </w:t>
      </w:r>
      <w:r w:rsidR="3F5D7501">
        <w:t>almost monotonic relationship</w:t>
      </w:r>
      <w:r w:rsidR="76A85BB8">
        <w:t xml:space="preserve"> </w:t>
      </w:r>
      <w:r w:rsidR="3F5D7501">
        <w:t>with the changes in FOI, the partial dependences for changes in precipitation and land</w:t>
      </w:r>
      <w:r w:rsidR="2007C56D">
        <w:t>-</w:t>
      </w:r>
      <w:r w:rsidR="3F5D7501">
        <w:t xml:space="preserve">use variables were more complex </w:t>
      </w:r>
      <w:r w:rsidR="0C8161DB">
        <w:t xml:space="preserve">(Figure </w:t>
      </w:r>
      <w:r w:rsidR="00300A96">
        <w:t>3</w:t>
      </w:r>
      <w:r w:rsidR="0C8161DB">
        <w:t>B)</w:t>
      </w:r>
      <w:r w:rsidR="3F5D7501">
        <w:t>.</w:t>
      </w:r>
    </w:p>
    <w:p w14:paraId="438390F0" w14:textId="085AAF79" w:rsidR="00431517" w:rsidRDefault="00431517" w:rsidP="00640848"/>
    <w:p w14:paraId="42791238" w14:textId="1A0A6A3C" w:rsidR="00640848" w:rsidRDefault="00143C18" w:rsidP="00640848">
      <w:r>
        <w:rPr>
          <w:noProof/>
        </w:rPr>
        <w:drawing>
          <wp:inline distT="0" distB="0" distL="0" distR="0" wp14:anchorId="76EC1DC1" wp14:editId="4E0B0FE2">
            <wp:extent cx="8062064" cy="4611757"/>
            <wp:effectExtent l="0" t="0" r="0" b="0"/>
            <wp:docPr id="1941317017"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17017" name="Picture 3" descr="A screenshot of a graph&#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132599" cy="4652105"/>
                    </a:xfrm>
                    <a:prstGeom prst="rect">
                      <a:avLst/>
                    </a:prstGeom>
                  </pic:spPr>
                </pic:pic>
              </a:graphicData>
            </a:graphic>
          </wp:inline>
        </w:drawing>
      </w:r>
    </w:p>
    <w:p w14:paraId="0919686E" w14:textId="4B55F80D" w:rsidR="00C86A55" w:rsidRDefault="350D37EA" w:rsidP="004C2431">
      <w:pPr>
        <w:pStyle w:val="Caption1"/>
        <w:sectPr w:rsidR="00C86A55" w:rsidSect="00C86A55">
          <w:pgSz w:w="15840" w:h="12240" w:orient="landscape"/>
          <w:pgMar w:top="1440" w:right="1440" w:bottom="1440" w:left="1440" w:header="720" w:footer="720" w:gutter="0"/>
          <w:lnNumType w:countBy="1" w:restart="continuous"/>
          <w:cols w:space="720"/>
          <w:docGrid w:linePitch="360"/>
        </w:sectPr>
      </w:pPr>
      <w:r>
        <w:t>Fig</w:t>
      </w:r>
      <w:r w:rsidR="39638C90">
        <w:t>ure</w:t>
      </w:r>
      <w:r>
        <w:t xml:space="preserve"> </w:t>
      </w:r>
      <w:r w:rsidR="197B3E0C">
        <w:t>3</w:t>
      </w:r>
      <w:r>
        <w:t xml:space="preserve">. </w:t>
      </w:r>
      <w:r w:rsidR="197B3E0C">
        <w:t>A</w:t>
      </w:r>
      <w:r>
        <w:t xml:space="preserve">. </w:t>
      </w:r>
      <w:r w:rsidR="5590BBE2">
        <w:t>I</w:t>
      </w:r>
      <w:r>
        <w:t>mportance</w:t>
      </w:r>
      <w:r w:rsidR="12E682E4">
        <w:t xml:space="preserve"> </w:t>
      </w:r>
      <w:r w:rsidR="435FB927">
        <w:t>of</w:t>
      </w:r>
      <w:r w:rsidR="0E61056A">
        <w:t xml:space="preserve"> </w:t>
      </w:r>
      <w:r>
        <w:t xml:space="preserve">the </w:t>
      </w:r>
      <w:r w:rsidR="18AC962C">
        <w:t xml:space="preserve">different </w:t>
      </w:r>
      <w:r>
        <w:t xml:space="preserve">environmental features </w:t>
      </w:r>
      <w:r w:rsidR="71C52B99">
        <w:t xml:space="preserve">used </w:t>
      </w:r>
      <w:r>
        <w:t xml:space="preserve">for predicting the change in </w:t>
      </w:r>
      <w:r w:rsidR="4B874D1B">
        <w:t xml:space="preserve">spillover </w:t>
      </w:r>
      <w:r>
        <w:t>risk represented by the estimated Force-Of-Infection (FOI)</w:t>
      </w:r>
      <w:r w:rsidR="2DE0C4B4">
        <w:t xml:space="preserve"> </w:t>
      </w:r>
      <w:r w:rsidR="197B3E0C">
        <w:t xml:space="preserve">B. </w:t>
      </w:r>
      <w:r w:rsidR="32AD4CA4">
        <w:t>P</w:t>
      </w:r>
      <w:r w:rsidR="2DE0C4B4">
        <w:t>artial depen</w:t>
      </w:r>
      <w:r w:rsidR="5057ABC3">
        <w:t>den</w:t>
      </w:r>
      <w:r w:rsidR="2DE0C4B4">
        <w:t xml:space="preserve">ce plots </w:t>
      </w:r>
      <w:r w:rsidR="3328BD64">
        <w:t>for</w:t>
      </w:r>
      <w:r w:rsidR="2DE0C4B4">
        <w:t xml:space="preserve"> the top three most important features </w:t>
      </w:r>
      <w:r w:rsidR="3A621B77">
        <w:t>of</w:t>
      </w:r>
      <w:r w:rsidR="2DE0C4B4">
        <w:t xml:space="preserve"> the three New World Arenaviruses (NWAs)</w:t>
      </w:r>
      <w:r w:rsidR="0DBB9561">
        <w:t>, GTOV, JUNV, MACV,</w:t>
      </w:r>
      <w:r w:rsidR="2DE0C4B4">
        <w:t xml:space="preserve"> </w:t>
      </w:r>
      <w:r w:rsidR="3A621B77">
        <w:t xml:space="preserve">for </w:t>
      </w:r>
      <w:r w:rsidR="07248D7C">
        <w:t>the moderate climate change (SSP2-4.5) and the extreme climate change (SSP5-8.5) scenarios compared to the current climate.</w:t>
      </w:r>
    </w:p>
    <w:p w14:paraId="5725680D" w14:textId="77777777" w:rsidR="00C86A55" w:rsidRDefault="00C86A55" w:rsidP="004C2431">
      <w:pPr>
        <w:pStyle w:val="Caption1"/>
      </w:pPr>
    </w:p>
    <w:p w14:paraId="6198F36D" w14:textId="0E385865" w:rsidR="00DD47D2" w:rsidRDefault="401E6B39" w:rsidP="00DD47D2">
      <w:r w:rsidRPr="003C2D3E">
        <w:t xml:space="preserve">For GTOV, changes in FOI from </w:t>
      </w:r>
      <w:r>
        <w:t xml:space="preserve">the </w:t>
      </w:r>
      <w:r w:rsidRPr="003C2D3E">
        <w:t>current to the future scenario were found to be more sensitive to the features related to temperature</w:t>
      </w:r>
      <w:r>
        <w:t>,</w:t>
      </w:r>
      <w:r w:rsidRPr="003C2D3E">
        <w:t xml:space="preserve"> such as its annual range and seasonality</w:t>
      </w:r>
      <w:r>
        <w:t xml:space="preserve"> (Figure 3A)</w:t>
      </w:r>
      <w:r w:rsidRPr="003C2D3E">
        <w:t>. For</w:t>
      </w:r>
      <w:r>
        <w:t xml:space="preserve"> the</w:t>
      </w:r>
      <w:r w:rsidRPr="003C2D3E">
        <w:t xml:space="preserve"> top three features </w:t>
      </w:r>
      <w:r>
        <w:t xml:space="preserve">in the </w:t>
      </w:r>
      <w:r w:rsidRPr="003C2D3E">
        <w:t>SSP 2-4.5 scenario model, the estimated increase in FOI corresponded with</w:t>
      </w:r>
      <w:r>
        <w:t xml:space="preserve"> an</w:t>
      </w:r>
      <w:r w:rsidRPr="003C2D3E">
        <w:t xml:space="preserve"> increase in temperature seasonality and the presence of crop land. </w:t>
      </w:r>
      <w:r>
        <w:t xml:space="preserve">We theorize that anthropogenic activities that lead to land use changes such as </w:t>
      </w:r>
      <w:r w:rsidR="41BADCDB">
        <w:t xml:space="preserve">the </w:t>
      </w:r>
      <w:r>
        <w:t xml:space="preserve">expansion of arable land and deforestation might be the primary reason for increased risk of GTOV in </w:t>
      </w:r>
      <w:r w:rsidR="74D7538F">
        <w:t xml:space="preserve">agriculture </w:t>
      </w:r>
      <w:r>
        <w:t xml:space="preserve">crop areas </w:t>
      </w:r>
      <w:r w:rsidR="00340DC0">
        <w:fldChar w:fldCharType="begin"/>
      </w:r>
      <w:r w:rsidR="00BB6316">
        <w:instrText xml:space="preserve"> ADDIN ZOTERO_ITEM CSL_CITATION {"citationID":"a2eonu9le72","properties":{"formattedCitation":"\\super 39\\nosupersub{}","plainCitation":"39","noteIndex":0},"citationItems":[{"id":898,"uris":["http://zotero.org/groups/5467322/items/U6ZT5FYW"],"itemData":{"id":898,"type":"article-journal","abstract":"Despite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340DC0">
        <w:fldChar w:fldCharType="separate"/>
      </w:r>
      <w:r w:rsidR="00BB6316" w:rsidRPr="00BB6316">
        <w:rPr>
          <w:rFonts w:cs="Arial"/>
          <w:kern w:val="0"/>
          <w:vertAlign w:val="superscript"/>
        </w:rPr>
        <w:t>39</w:t>
      </w:r>
      <w:r w:rsidR="00340DC0">
        <w:fldChar w:fldCharType="end"/>
      </w:r>
      <w:r>
        <w:t xml:space="preserve">. </w:t>
      </w:r>
      <w:r w:rsidRPr="003C2D3E">
        <w:t xml:space="preserve">In contrast, the estimated change in FOI </w:t>
      </w:r>
      <w:r>
        <w:t>decreased sharply with</w:t>
      </w:r>
      <w:r w:rsidR="2BA30C10">
        <w:t xml:space="preserve"> an</w:t>
      </w:r>
      <w:r>
        <w:t xml:space="preserve"> increase in precipitation of the wettest quarter of the year </w:t>
      </w:r>
      <w:r w:rsidRPr="003C2D3E">
        <w:t>(</w:t>
      </w:r>
      <w:r>
        <w:t>Figure 3B</w:t>
      </w:r>
      <w:r w:rsidRPr="003C2D3E">
        <w:t xml:space="preserve">). For </w:t>
      </w:r>
      <w:r>
        <w:t xml:space="preserve">the </w:t>
      </w:r>
      <w:r w:rsidRPr="003C2D3E">
        <w:t xml:space="preserve">SSP 5-8.5, the predicted change in FOI had a positive relationship with </w:t>
      </w:r>
      <w:r w:rsidR="552D6440" w:rsidRPr="003C2D3E">
        <w:t xml:space="preserve">both </w:t>
      </w:r>
      <w:r w:rsidRPr="003C2D3E">
        <w:t>the changes in the annual range and the seasonal</w:t>
      </w:r>
      <w:r w:rsidR="57060C65">
        <w:t xml:space="preserve"> patterns</w:t>
      </w:r>
      <w:r w:rsidRPr="003C2D3E">
        <w:t xml:space="preserve"> of the temperature. In contrast, the increase in presence of forested land corresponded with </w:t>
      </w:r>
      <w:r>
        <w:t xml:space="preserve">a </w:t>
      </w:r>
      <w:r w:rsidRPr="003C2D3E">
        <w:t>decrease in FOI (</w:t>
      </w:r>
      <w:r>
        <w:t>Figure 3B</w:t>
      </w:r>
      <w:r w:rsidRPr="003C2D3E">
        <w:t>).</w:t>
      </w:r>
      <w:r>
        <w:t xml:space="preserve"> Considering that both GTOV reservoirs (</w:t>
      </w:r>
      <w:r w:rsidRPr="352CFE06">
        <w:rPr>
          <w:i/>
        </w:rPr>
        <w:t>Z. brevicauda, S. alstoni</w:t>
      </w:r>
      <w:r>
        <w:t>) can be found in shrub and grassland areas with wet conditions, the sensitivity to seasonality in temperature, precipitation</w:t>
      </w:r>
      <w:r w:rsidR="10D5E354">
        <w:t>,</w:t>
      </w:r>
      <w:r>
        <w:t xml:space="preserve"> and </w:t>
      </w:r>
      <w:r w:rsidR="56428912">
        <w:t>host</w:t>
      </w:r>
      <w:r>
        <w:t xml:space="preserve"> range was expected </w:t>
      </w:r>
      <w:r w:rsidR="00371D87">
        <w:fldChar w:fldCharType="begin"/>
      </w:r>
      <w:r w:rsidR="00BB6316">
        <w:instrText xml:space="preserve"> ADDIN ZOTERO_ITEM CSL_CITATION {"citationID":"a1v92el5fjc","properties":{"formattedCitation":"\\super 40\\nosupersub{}","plainCitation":"40","noteIndex":0},"citationItems":[{"id":1057,"uris":["http://zotero.org/groups/5467322/items/2467ZHNR"],"itemData":{"id":1057,"type":"book","ISBN":"0-8018-8494-2","publisher":"JHU Press","title":"Mammals of South America","author":[{"family":"Lord","given":"Rexford D."}],"issued":{"date-parts":[["2007"]]}}}],"schema":"https://github.com/citation-style-language/schema/raw/master/csl-citation.json"} </w:instrText>
      </w:r>
      <w:r w:rsidR="00371D87">
        <w:fldChar w:fldCharType="separate"/>
      </w:r>
      <w:r w:rsidR="00BB6316" w:rsidRPr="00BB6316">
        <w:rPr>
          <w:rFonts w:cs="Arial"/>
          <w:kern w:val="0"/>
          <w:vertAlign w:val="superscript"/>
        </w:rPr>
        <w:t>40</w:t>
      </w:r>
      <w:r w:rsidR="00371D87">
        <w:fldChar w:fldCharType="end"/>
      </w:r>
      <w:r>
        <w:t xml:space="preserve">. </w:t>
      </w:r>
    </w:p>
    <w:p w14:paraId="43BF8AAB" w14:textId="6B9F4A5E" w:rsidR="00DD47D2" w:rsidRDefault="401E6B39" w:rsidP="00DD47D2">
      <w:pPr>
        <w:spacing w:line="259" w:lineRule="auto"/>
      </w:pPr>
      <w:r w:rsidRPr="003C2D3E">
        <w:t xml:space="preserve">For MACV, the changes in FOI were sensitive to changes in the precipitation and temperature features. Considering the top three features for </w:t>
      </w:r>
      <w:r>
        <w:t xml:space="preserve">the </w:t>
      </w:r>
      <w:r w:rsidRPr="003C2D3E">
        <w:t xml:space="preserve">SSP 2-4.5 scenario, the increase in FOI corresponded to </w:t>
      </w:r>
      <w:r>
        <w:t xml:space="preserve">a </w:t>
      </w:r>
      <w:r w:rsidRPr="003C2D3E">
        <w:t xml:space="preserve">decrease in </w:t>
      </w:r>
      <w:proofErr w:type="spellStart"/>
      <w:r w:rsidRPr="003C2D3E">
        <w:t>isothermality</w:t>
      </w:r>
      <w:proofErr w:type="spellEnd"/>
      <w:r>
        <w:t xml:space="preserve"> as well as</w:t>
      </w:r>
      <w:r w:rsidRPr="003C2D3E">
        <w:t xml:space="preserve"> annual mean temperature</w:t>
      </w:r>
      <w:r>
        <w:t>,</w:t>
      </w:r>
      <w:r w:rsidRPr="003C2D3E">
        <w:t xml:space="preserve"> and </w:t>
      </w:r>
      <w:r>
        <w:t xml:space="preserve">a </w:t>
      </w:r>
      <w:r w:rsidRPr="003C2D3E">
        <w:t xml:space="preserve">slight increase in </w:t>
      </w:r>
      <w:r>
        <w:t xml:space="preserve">the </w:t>
      </w:r>
      <w:r w:rsidRPr="003C2D3E">
        <w:t>minimum temperature of the coldest month</w:t>
      </w:r>
      <w:r>
        <w:t xml:space="preserve"> (Figure 3A)</w:t>
      </w:r>
      <w:r w:rsidRPr="003C2D3E">
        <w:t xml:space="preserve">. For </w:t>
      </w:r>
      <w:r>
        <w:t xml:space="preserve">the </w:t>
      </w:r>
      <w:r w:rsidRPr="003C2D3E">
        <w:t>SSP 5-8.5</w:t>
      </w:r>
      <w:r>
        <w:t xml:space="preserve"> scenario,</w:t>
      </w:r>
      <w:r w:rsidRPr="003C2D3E">
        <w:t xml:space="preserve"> the relationship between the changes in FOI and precipitation of </w:t>
      </w:r>
      <w:r w:rsidR="07198AB2" w:rsidRPr="003C2D3E">
        <w:t xml:space="preserve">the </w:t>
      </w:r>
      <w:r w:rsidRPr="003C2D3E">
        <w:t xml:space="preserve">wettest quarter </w:t>
      </w:r>
      <w:r>
        <w:t xml:space="preserve">showed </w:t>
      </w:r>
      <w:r w:rsidRPr="003C2D3E">
        <w:t xml:space="preserve">a </w:t>
      </w:r>
      <w:r>
        <w:t>positive trend</w:t>
      </w:r>
      <w:r w:rsidRPr="003C2D3E">
        <w:t>. FOI decreased with</w:t>
      </w:r>
      <w:r>
        <w:t xml:space="preserve"> a</w:t>
      </w:r>
      <w:r w:rsidRPr="003C2D3E">
        <w:t xml:space="preserve"> decrease in </w:t>
      </w:r>
      <w:r>
        <w:t xml:space="preserve">the </w:t>
      </w:r>
      <w:r w:rsidRPr="003C2D3E">
        <w:t xml:space="preserve">mean temperature of </w:t>
      </w:r>
      <w:r w:rsidR="67771778" w:rsidRPr="003C2D3E">
        <w:t>the wettest</w:t>
      </w:r>
      <w:r w:rsidRPr="003C2D3E">
        <w:t xml:space="preserve"> quarter</w:t>
      </w:r>
      <w:r>
        <w:t>. The decrease in FOI</w:t>
      </w:r>
      <w:r w:rsidRPr="003C2D3E">
        <w:t xml:space="preserve"> corresponded to a flatter </w:t>
      </w:r>
      <w:r>
        <w:t>trend</w:t>
      </w:r>
      <w:r w:rsidRPr="003C2D3E">
        <w:t xml:space="preserve"> with </w:t>
      </w:r>
      <w:r w:rsidR="67771778">
        <w:t>a change</w:t>
      </w:r>
      <w:r>
        <w:t xml:space="preserve"> </w:t>
      </w:r>
      <w:r w:rsidRPr="003C2D3E">
        <w:t xml:space="preserve">in precipitation of </w:t>
      </w:r>
      <w:r>
        <w:t xml:space="preserve">the </w:t>
      </w:r>
      <w:r w:rsidRPr="003C2D3E">
        <w:t>driest month</w:t>
      </w:r>
      <w:r>
        <w:t xml:space="preserve"> (Figure 3B)</w:t>
      </w:r>
      <w:r w:rsidRPr="003C2D3E">
        <w:t>.</w:t>
      </w:r>
      <w:r>
        <w:t xml:space="preserve"> We theorize that the sensitivity to changes in temperature and precipitation might be ascribed to the habitat preferences of </w:t>
      </w:r>
      <w:r w:rsidRPr="352CFE06">
        <w:rPr>
          <w:i/>
        </w:rPr>
        <w:t xml:space="preserve">C. </w:t>
      </w:r>
      <w:r w:rsidR="57060C65" w:rsidRPr="352CFE06">
        <w:rPr>
          <w:i/>
        </w:rPr>
        <w:t>callosus,</w:t>
      </w:r>
      <w:r w:rsidR="57060C65">
        <w:t xml:space="preserve"> along</w:t>
      </w:r>
      <w:r>
        <w:t xml:space="preserve"> with</w:t>
      </w:r>
      <w:r w:rsidR="5F030AD2">
        <w:t xml:space="preserve"> the</w:t>
      </w:r>
      <w:r>
        <w:t xml:space="preserve"> expected increase in human migration towards non-urban areas</w:t>
      </w:r>
      <w:r w:rsidR="46DB0406">
        <w:t>,</w:t>
      </w:r>
      <w:r w:rsidR="30899C95">
        <w:t xml:space="preserve"> since </w:t>
      </w:r>
      <w:r w:rsidR="30899C95" w:rsidRPr="352CFE06">
        <w:rPr>
          <w:i/>
        </w:rPr>
        <w:t>C. callosus</w:t>
      </w:r>
      <w:r w:rsidR="30899C95">
        <w:t xml:space="preserve"> </w:t>
      </w:r>
      <w:r>
        <w:t xml:space="preserve">is known to inhabit </w:t>
      </w:r>
      <w:r w:rsidR="142E4D9D">
        <w:t xml:space="preserve">areas with </w:t>
      </w:r>
      <w:r>
        <w:t xml:space="preserve">dry, semi-arid climate conditions with open vegetation </w:t>
      </w:r>
      <w:r w:rsidR="00181FFE">
        <w:fldChar w:fldCharType="begin"/>
      </w:r>
      <w:r w:rsidR="00BB6316">
        <w:instrText xml:space="preserve"> ADDIN ZOTERO_ITEM CSL_CITATION {"citationID":"a1od8lp0ssr","properties":{"formattedCitation":"\\super 41,42\\nosupersub{}","plainCitation":"41,42","noteIndex":0},"citationItems":[{"id":877,"uris":["http://zotero.org/groups/5467322/items/3BEUY8VX"],"itemData":{"id":877,"type":"chapter","abstract":"Arenaviruses are negative-stranded RNA viruses that have been isolated from several species of mammals in various parts of the world. With two exceptions, these viruses have all been isolated from rodents of the family Muridae — sensu Musser and Carleton (1993). Tacaribe virus was originally isolated from fruit-eating bats of the genus Artibeus, while Sabiá virus has no known wild reservoir. Arenavirus infections in their rodent reservoirs are characterized by persistent shedding of infectious virus in the urine (Johnson 1970).","container-title":"Arenaviruses I: The Epidemiology, Molecular and Cell Biology of Arenaviruses","event-place":"Berlin, Heidelberg","ISBN":"978-3-642-56029-3","language":"en","note":"DOI: 10.1007/978-3-642-56029-3_2","page":"25-63","publisher":"Springer","publisher-place":"Berlin, Heidelberg","source":"Springer Link","title":"Mammalian Reservoirs of Arenaviruses","URL":"https://doi.org/10.1007/978-3-642-56029-3_2","author":[{"family":"Salazar-Bravo","given":"J."},{"family":"Ruedas","given":"L. A."},{"family":"Yates","given":"T. L."}],"editor":[{"family":"Oldstone","given":"Michael B. A."}],"accessed":{"date-parts":[["2025",2,20]]},"issued":{"date-parts":[["2002"]]}}},{"id":1058,"uris":["http://zotero.org/groups/5467322/items/BA4G87TM"],"itemData":{"id":1058,"type":"book","event-place":"Lubbock, TX","note":"DOI: 10.5962/bhl.title.156816","publisher":"Museum of Texas Tech University","publisher-place":"Lubbock, TX","title":"Revised checklist of Bolivian mammals","URL":"https://www.biodiversitylibrary.org/bibliography/156816","author":[{"family":"Salazar-Bravo, Jorge","given":""},{"family":"Salazar-Bravo","given":"Jorge"},{"family":"University","given":"Texas Tech"}],"issued":{"date-parts":[["2003"]]}}}],"schema":"https://github.com/citation-style-language/schema/raw/master/csl-citation.json"} </w:instrText>
      </w:r>
      <w:r w:rsidR="00181FFE">
        <w:fldChar w:fldCharType="separate"/>
      </w:r>
      <w:r w:rsidR="00BB6316" w:rsidRPr="00BB6316">
        <w:rPr>
          <w:rFonts w:cs="Arial"/>
          <w:kern w:val="0"/>
          <w:vertAlign w:val="superscript"/>
        </w:rPr>
        <w:t>41,42</w:t>
      </w:r>
      <w:r w:rsidR="00181FFE">
        <w:fldChar w:fldCharType="end"/>
      </w:r>
      <w:r>
        <w:t>. Additionally, the human population is predicted to migrate</w:t>
      </w:r>
      <w:r w:rsidDel="0A0F7126">
        <w:t xml:space="preserve"> </w:t>
      </w:r>
      <w:r>
        <w:t xml:space="preserve">towards the savannahs and non-forested areas in both SSP 2-4.5 and SSP 5-8.5, away from current urban clusters </w:t>
      </w:r>
      <w:r w:rsidR="002B40DA">
        <w:fldChar w:fldCharType="begin"/>
      </w:r>
      <w:r w:rsidR="00BB6316">
        <w:instrText xml:space="preserve"> ADDIN ZOTERO_ITEM CSL_CITATION {"citationID":"a28ohbim8kk","properties":{"formattedCitation":"\\super 43\\nosupersub{}","plainCitation":"43","noteIndex":0},"citationItems":[{"id":1060,"uris":["http://zotero.org/groups/5467322/items/D8WVWJQB"],"itemData":{"id":1060,"type":"article-journal","container-title":"Environmental Research Letters","DOI":"10.1088/1748-9326/11/8/084003","ISSN":"1748-9326","issue":"8","journalAbbreviation":"Environ. Res. Lett.","license":"http://iopscience.iop.org/info/page/text-and-data-mining","note":"publisher: IOP Publishing","page":"084003","source":"Crossref","title":"Spatially explicit global population scenarios consistent with the Shared Socioeconomic Pathways","volume":"11","author":[{"family":"Jones","given":"B"},{"family":"O’Neill","given":"B C"}],"issued":{"date-parts":[["2016",8,1]]}}}],"schema":"https://github.com/citation-style-language/schema/raw/master/csl-citation.json"} </w:instrText>
      </w:r>
      <w:r w:rsidR="002B40DA">
        <w:fldChar w:fldCharType="separate"/>
      </w:r>
      <w:r w:rsidR="00BB6316" w:rsidRPr="00BB6316">
        <w:rPr>
          <w:rFonts w:cs="Arial"/>
          <w:kern w:val="0"/>
          <w:vertAlign w:val="superscript"/>
        </w:rPr>
        <w:t>43</w:t>
      </w:r>
      <w:r w:rsidR="002B40DA">
        <w:fldChar w:fldCharType="end"/>
      </w:r>
      <w:r>
        <w:t xml:space="preserve">. </w:t>
      </w:r>
    </w:p>
    <w:p w14:paraId="26379571" w14:textId="714DA3AE" w:rsidR="00431517" w:rsidRDefault="56C2DDE2" w:rsidP="00062C4E">
      <w:r w:rsidRPr="003C2D3E">
        <w:t>For JUNV, the FOI changes corresponded to changes in temperature, precipitation and presence of urban or crop lands for both scenarios</w:t>
      </w:r>
      <w:r>
        <w:t xml:space="preserve"> (Figure 3A)</w:t>
      </w:r>
      <w:r w:rsidRPr="003C2D3E">
        <w:t>.</w:t>
      </w:r>
      <w:r w:rsidR="504962BE" w:rsidDel="0A0F7126">
        <w:t xml:space="preserve"> </w:t>
      </w:r>
      <w:r w:rsidR="41546C0D">
        <w:t xml:space="preserve">In </w:t>
      </w:r>
      <w:r w:rsidR="55B6B09B">
        <w:t xml:space="preserve">the </w:t>
      </w:r>
      <w:r w:rsidR="34F4943E" w:rsidRPr="003C2D3E">
        <w:t>SSP 2-4.5</w:t>
      </w:r>
      <w:r w:rsidR="38418470" w:rsidRPr="003C2D3E">
        <w:t xml:space="preserve"> model, the relationship </w:t>
      </w:r>
      <w:r w:rsidR="346F7A89">
        <w:t xml:space="preserve">between </w:t>
      </w:r>
      <w:r w:rsidR="38418470" w:rsidRPr="003C2D3E">
        <w:t xml:space="preserve">FOI </w:t>
      </w:r>
      <w:r w:rsidR="66930A65">
        <w:t xml:space="preserve">and </w:t>
      </w:r>
      <w:r w:rsidR="38418470" w:rsidRPr="003C2D3E">
        <w:t xml:space="preserve">changes in temperature seasonality was negative with a </w:t>
      </w:r>
      <w:r w:rsidRPr="003C2D3E">
        <w:t>flat</w:t>
      </w:r>
      <w:r w:rsidR="38418470" w:rsidRPr="003C2D3E">
        <w:t xml:space="preserve"> slope, asymptotically positive for increase in urban land and asymptotically negative for precipitation in </w:t>
      </w:r>
      <w:r w:rsidR="7DF9AD2E" w:rsidRPr="003C2D3E">
        <w:t xml:space="preserve">the </w:t>
      </w:r>
      <w:r w:rsidR="38418470" w:rsidRPr="003C2D3E">
        <w:t>warmest quarter</w:t>
      </w:r>
      <w:r w:rsidR="169D7D42">
        <w:t xml:space="preserve"> (Figure </w:t>
      </w:r>
      <w:r>
        <w:t>3B)</w:t>
      </w:r>
      <w:r w:rsidRPr="003C2D3E">
        <w:t>.</w:t>
      </w:r>
      <w:r w:rsidR="38418470" w:rsidRPr="003C2D3E">
        <w:t xml:space="preserve"> For </w:t>
      </w:r>
      <w:r w:rsidR="14B36800">
        <w:t xml:space="preserve">the </w:t>
      </w:r>
      <w:r w:rsidR="007F0CC9" w:rsidRPr="003C2D3E">
        <w:t>SSP 5-8.5</w:t>
      </w:r>
      <w:r w:rsidR="38418470" w:rsidRPr="003C2D3E">
        <w:t xml:space="preserve">, changes in FOI and changes in all three top features corresponded to </w:t>
      </w:r>
      <w:r w:rsidRPr="003C2D3E">
        <w:t>flat</w:t>
      </w:r>
      <w:r>
        <w:t>ter</w:t>
      </w:r>
      <w:r w:rsidRPr="003C2D3E">
        <w:t xml:space="preserve"> curves</w:t>
      </w:r>
      <w:r>
        <w:t>.</w:t>
      </w:r>
      <w:r w:rsidRPr="003C2D3E">
        <w:t xml:space="preserve"> </w:t>
      </w:r>
      <w:r>
        <w:t>C</w:t>
      </w:r>
      <w:r w:rsidRPr="003C2D3E">
        <w:t>hanges</w:t>
      </w:r>
      <w:r w:rsidR="38418470" w:rsidRPr="003C2D3E">
        <w:t xml:space="preserve"> in precipitation of </w:t>
      </w:r>
      <w:r w:rsidR="7703CF23">
        <w:t xml:space="preserve">the </w:t>
      </w:r>
      <w:r w:rsidR="38418470" w:rsidRPr="003C2D3E">
        <w:t xml:space="preserve">wettest quarter, mean temperature of </w:t>
      </w:r>
      <w:r w:rsidR="41856483" w:rsidRPr="003C2D3E">
        <w:t xml:space="preserve">the </w:t>
      </w:r>
      <w:r w:rsidR="38418470" w:rsidRPr="003C2D3E">
        <w:t>coldest quarter, and presence of urban land had a slight negative, negative</w:t>
      </w:r>
      <w:r w:rsidR="3E619716" w:rsidRPr="003C2D3E">
        <w:t>,</w:t>
      </w:r>
      <w:r w:rsidR="38418470" w:rsidRPr="003C2D3E">
        <w:t xml:space="preserve"> and positive relationship</w:t>
      </w:r>
      <w:r w:rsidR="4B6B0840">
        <w:t>,</w:t>
      </w:r>
      <w:r w:rsidR="38418470" w:rsidRPr="003C2D3E">
        <w:t xml:space="preserve"> respectively</w:t>
      </w:r>
      <w:r w:rsidR="169D7D42">
        <w:t xml:space="preserve"> (Figure </w:t>
      </w:r>
      <w:r>
        <w:t>3B)</w:t>
      </w:r>
      <w:r w:rsidRPr="003C2D3E">
        <w:t>.</w:t>
      </w:r>
      <w:r w:rsidR="65371AA0">
        <w:t xml:space="preserve"> </w:t>
      </w:r>
      <w:r w:rsidR="2A43B700">
        <w:t xml:space="preserve">These sensitivities signaled a shift in contact pattern between the rodent species away from </w:t>
      </w:r>
      <w:r>
        <w:t xml:space="preserve">urban environments towards more rural/ semi-rural environments. </w:t>
      </w:r>
      <w:r w:rsidR="2A43B700">
        <w:t xml:space="preserve">These findings are in line with prior studies </w:t>
      </w:r>
      <w:r w:rsidR="4769CF0C">
        <w:t>showing</w:t>
      </w:r>
      <w:r w:rsidR="0A4E4616">
        <w:t xml:space="preserve"> that</w:t>
      </w:r>
      <w:r w:rsidR="4769CF0C">
        <w:t xml:space="preserve"> shift</w:t>
      </w:r>
      <w:r w:rsidR="3259DF68">
        <w:t>s</w:t>
      </w:r>
      <w:r w:rsidR="4769CF0C">
        <w:t xml:space="preserve"> in </w:t>
      </w:r>
      <w:r w:rsidR="0BA54B53">
        <w:t xml:space="preserve">the </w:t>
      </w:r>
      <w:r>
        <w:t xml:space="preserve">habitat </w:t>
      </w:r>
      <w:r w:rsidR="4769CF0C">
        <w:t>of rodent reservoirs</w:t>
      </w:r>
      <w:r w:rsidR="1C0B254F">
        <w:t xml:space="preserve"> of JUNV</w:t>
      </w:r>
      <w:r w:rsidR="4769CF0C">
        <w:t xml:space="preserve"> </w:t>
      </w:r>
      <w:r>
        <w:t>intersect</w:t>
      </w:r>
      <w:r w:rsidR="4769CF0C">
        <w:t xml:space="preserve"> </w:t>
      </w:r>
      <w:r w:rsidR="7B2F5EEA">
        <w:t xml:space="preserve">with areas of </w:t>
      </w:r>
      <w:r w:rsidR="4769CF0C">
        <w:t xml:space="preserve">human activity </w:t>
      </w:r>
      <w:r w:rsidR="00C06A7A">
        <w:fldChar w:fldCharType="begin"/>
      </w:r>
      <w:r w:rsidR="00BB6316">
        <w:instrText xml:space="preserve"> ADDIN ZOTERO_ITEM CSL_CITATION {"citationID":"a2em9i7ihq0","properties":{"formattedCitation":"\\super 19,44\\nosupersub{}","plainCitation":"19,44","noteIndex":0},"citationItems":[{"id":1054,"uris":["http://zotero.org/groups/5467322/items/XN6I465X"],"itemData":{"id":1054,"type":"article-journal","abstract":"Abstract\n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S."}],"accessed":{"date-parts":[["2025",7,1]]},"issued":{"date-parts":[["2025",6,27]]}}},{"id":883,"uris":["http://zotero.org/groups/5467322/items/4U5SLMP6"],"itemData":{"id":883,"type":"article-journal","container-title":"Mastozoología neotropical","ISSN":"0327-9383","issue":"2","note":"publisher: SAREM","page":"199-216","source":"SciELO","title":"Predictive distribution maps of rodent reservoir species of zoonoses in Southern America","volume":"12","author":[{"family":"Porcasi","given":"Ximena"},{"family":"Calderón","given":"Gladys E."},{"family":"Lamfri","given":"Mario"},{"family":"Scavuzzo","given":"Marcelo"},{"family":"Sabattini","given":"Marta S."},{"family":"Polop","given":"Jaime J."}],"issued":{"date-parts":[["2005",12]]}}}],"schema":"https://github.com/citation-style-language/schema/raw/master/csl-citation.json"} </w:instrText>
      </w:r>
      <w:r w:rsidR="00C06A7A">
        <w:fldChar w:fldCharType="separate"/>
      </w:r>
      <w:r w:rsidR="00BB6316" w:rsidRPr="00BB6316">
        <w:rPr>
          <w:rFonts w:cs="Arial"/>
          <w:kern w:val="0"/>
          <w:vertAlign w:val="superscript"/>
        </w:rPr>
        <w:t>19,44</w:t>
      </w:r>
      <w:r w:rsidR="00C06A7A">
        <w:fldChar w:fldCharType="end"/>
      </w:r>
      <w:r w:rsidR="581848E2">
        <w:t>.</w:t>
      </w:r>
    </w:p>
    <w:p w14:paraId="268FF7C1" w14:textId="4C1F4170" w:rsidR="00755181" w:rsidRPr="003C2D3E" w:rsidRDefault="7F6075C4" w:rsidP="00062C4E">
      <w:r>
        <w:t xml:space="preserve">In general, the changes in </w:t>
      </w:r>
      <w:r w:rsidR="408782CA">
        <w:t xml:space="preserve">spillover </w:t>
      </w:r>
      <w:r>
        <w:t xml:space="preserve">risk </w:t>
      </w:r>
      <w:r w:rsidR="408782CA">
        <w:t xml:space="preserve">corresponded with the </w:t>
      </w:r>
      <w:r w:rsidR="02160E26">
        <w:t>predicted</w:t>
      </w:r>
      <w:r w:rsidR="408782CA">
        <w:t xml:space="preserve"> changes in the contact pattern of humans and rodent reservoir</w:t>
      </w:r>
      <w:r w:rsidR="2964E054">
        <w:t>s</w:t>
      </w:r>
      <w:r w:rsidR="408782CA">
        <w:t xml:space="preserve">. </w:t>
      </w:r>
      <w:r w:rsidR="3804D9A9">
        <w:t>This is in line with the conclusions of Tsui et al. (2024), where p</w:t>
      </w:r>
      <w:r w:rsidR="38C0D0EE">
        <w:t xml:space="preserve">redicting human movements due to adverse climate change or weather patterns in conjunction with habitat changes </w:t>
      </w:r>
      <w:r w:rsidR="02160E26">
        <w:t xml:space="preserve">in non-endemic areas </w:t>
      </w:r>
      <w:r w:rsidR="00433F08">
        <w:t xml:space="preserve">might be necessary to predict the spillover risks </w:t>
      </w:r>
      <w:r w:rsidR="00976C8B">
        <w:fldChar w:fldCharType="begin"/>
      </w:r>
      <w:r w:rsidR="00BB6316">
        <w:instrText xml:space="preserve"> ADDIN ZOTERO_ITEM CSL_CITATION {"citationID":"a229batcc0p","properties":{"formattedCitation":"\\super 45\\nosupersub{}","plainCitation":"45","noteIndex":0},"citationItems":[{"id":659,"uris":["http://zotero.org/groups/5467322/items/73IZZJKZ"],"itemData":{"id":659,"type":"article-journal","abstract":"Health consequences arising from climate change are threatening to offset advances made to reduce the damage of infectious diseases, which vary by region and the resilience of the local health system. Here we discuss how climate change-related migrations and infectious disease burden are linked through various processes, such as the expansion of pathogens into non-endemic areas, overcrowding in new informal settlements, and the increased proximity of disease vectors and susceptible human populations. Countries that are predicted to have the highest burden are those that have made the least contribution to climate change. Further studies are needed to generate robust evidence on the potential consequences of climate change-related human movements and migration, as well as identify effective and bespoke short- and long-term interventions.","container-title":"Nature Climate Change","DOI":"10.1038/s41558-024-02078-z","ISSN":"1758-6798","issue":"8","journalAbbreviation":"Nat. Clim. Chang.","language":"en","license":"2024 Springer Nature Limited","note":"publisher: Nature Publishing Group","page":"793-802","source":"www.nature.com","title":"Impacts of climate change-related human migration on infectious diseases","volume":"14","author":[{"family":"Tsui","given":"Joseph L.-H."},{"family":"Pena","given":"Rosario Evans"},{"family":"Moir","given":"Monika"},{"family":"Inward","given":"Rhys P. D."},{"family":"Wilkinson","given":"Eduan"},{"family":"San","given":"James Emmanuel"},{"family":"Poongavanan","given":"Jenicca"},{"family":"Bajaj","given":"Sumali"},{"family":"Gutierrez","given":"Bernardo"},{"family":"Dasgupta","given":"Abhishek"},{"family":"Oliveira","given":"Tulio","non-dropping-particle":"de"},{"family":"Kraemer","given":"Moritz U. G."},{"family":"Tegally","given":"Houriiyah"},{"family":"Sambaturu","given":"Prathyush"}],"issued":{"date-parts":[["2024",8]]}}}],"schema":"https://github.com/citation-style-language/schema/raw/master/csl-citation.json"} </w:instrText>
      </w:r>
      <w:r w:rsidR="00976C8B">
        <w:fldChar w:fldCharType="separate"/>
      </w:r>
      <w:r w:rsidR="00BB6316" w:rsidRPr="00BB6316">
        <w:rPr>
          <w:rFonts w:cs="Arial"/>
          <w:kern w:val="0"/>
          <w:vertAlign w:val="superscript"/>
        </w:rPr>
        <w:t>45</w:t>
      </w:r>
      <w:r w:rsidR="00976C8B">
        <w:fldChar w:fldCharType="end"/>
      </w:r>
      <w:r w:rsidR="29FE11B2">
        <w:t>.</w:t>
      </w:r>
      <w:r w:rsidR="1FFBA70A">
        <w:t xml:space="preserve"> </w:t>
      </w:r>
      <w:r w:rsidR="57396C7D">
        <w:t xml:space="preserve">Our outcomes conform with the findings of previous studies which showed that ecological traits of rodent reservoir species in the New World are sensitive to the changes in temperature range and/ or seasonality as well as precipitation patterns and </w:t>
      </w:r>
      <w:r w:rsidR="4633FD74">
        <w:t xml:space="preserve">the </w:t>
      </w:r>
      <w:r w:rsidR="57396C7D">
        <w:t xml:space="preserve">rainy season </w:t>
      </w:r>
      <w:r w:rsidR="00577E97">
        <w:fldChar w:fldCharType="begin"/>
      </w:r>
      <w:r w:rsidR="00BB6316">
        <w:instrText xml:space="preserve"> ADDIN ZOTERO_ITEM CSL_CITATION {"citationID":"L3yn0sSc","properties":{"formattedCitation":"\\super 46\\uc0\\u8211{}48\\nosupersub{}","plainCitation":"46–48","noteIndex":0},"citationItems":[{"id":881,"uris":["http://zotero.org/groups/5467322/items/8HYWZMPE"],"itemData":{"id":881,"type":"article-journal","abstract":"Ecologic Studies of Rodent Reservoirs: Their Relevance for Human Health","DOI":"10.3201/eid0404.980403","language":"en-us","source":"wwwnc.cdc.gov","title":"Ecologic Studies of Rodent Reservoirs: Their Relevance for Human Health - Volume 4, Number 4—December 1998 - Emerging Infectious Diseases journal - CDC","title-short":"Ecologic Studies of Rodent Reservoirs","URL":"https://wwwnc.cdc.gov/eid/article/4/4/98-0403_article","author":[{"family":"Mills","given":"James N."},{"family":"Childs","given":"James E."}],"accessed":{"date-parts":[["2025",2,20]]}}},{"id":906,"uris":["http://zotero.org/groups/5467322/items/CFLTTNUW"],"itemData":{"id":906,"type":"article-journal","container-title":"The American Journal of Tropical Medicine and Hygiene","DOI":"10.4269/ajtmh.1992.47.749","ISSN":"0002-9637","issue":"6","page":"749-763","source":"DOI.org (Crossref)","title":"A Longitudinal Study of Junin Virus Activity in the Rodent Reservoir of Agrentine Hemorrhagic Fever","volume":"47","author":[{"family":"Mills","given":"James N."},{"family":"Ellis","given":"Barbara A."},{"family":"McKee","given":"Kelly T."},{"family":"Calderon","given":"Gladys E."},{"family":"Maiztegui","given":"Julio I."},{"family":"Nelson","given":"Gene O."},{"family":"Ksiazek","given":"Thomas G."},{"family":"Peters","given":"Clarence J."},{"family":"Childs","given":"James E."}],"issued":{"date-parts":[["1992",12]]}}},{"id":907,"uris":["http://zotero.org/groups/5467322/items/R5FHXKIN"],"itemData":{"id":907,"type":"article-journal","abstract":"The aim of this work was to establish the relationship between different Argentine hemorrhagic fever (AHF) epidemiological situations found at different sites and the related large-scale environmental conditions. Large-scale environmental records (vegetation index, temperature, precipitation and elevation) were obtained from a series of monthly NOAA satellite images and global databases considered suitable for modeling climatic and other environmental determinants of large-scale biogeographical regions. The temporal variation in vegetation for cycles of winter-summer showed a greater variation in the nonendemic region than in the other two regions. On the other hand, the average of the temporal variation in precipitation in cycles of spring–autumn was more different in the historic region than in the other two regions, and land surface temperatures in cycles of spring–autumn showed differences between the epidemic region and the other two regions. We found good separation among the epidemic, historic and nonendemic sites, with the greatest difference found between epidemic and nonendemic sites. The classification of sites showed a tendency for grouping according to the epidemiological situation, but there was some variation. It seems possible to establish a close relationship between the state of AHF incidence and the environmental history of sites suggesting the possibility of predicting epidemiological behavior using environmental conditions derived from satellite data.","container-title":"Ecological Research","DOI":"10.1007/s11284-007-0371-2","ISSN":"1440-1703","issue":"1","journalAbbreviation":"Ecol Res","language":"en","page":"217-225","source":"Springer Link","title":"On the relationship between the environmental history and the epidemiological situation of Argentine hemorrhagic fever","volume":"23","author":[{"family":"Polop","given":"Francisco"},{"family":"Provensal","given":"Cecilia"},{"family":"Scavuzzo","given":"Marcelo"},{"family":"Lamfri","given":"Mario"},{"family":"Calderón","given":"Gladys"},{"family":"Polop","given":"Jaime"}],"issued":{"date-parts":[["2008",1,1]]}}}],"schema":"https://github.com/citation-style-language/schema/raw/master/csl-citation.json"} </w:instrText>
      </w:r>
      <w:r w:rsidR="00577E97">
        <w:fldChar w:fldCharType="separate"/>
      </w:r>
      <w:r w:rsidR="00BB6316" w:rsidRPr="00BB6316">
        <w:rPr>
          <w:rFonts w:cs="Arial"/>
          <w:kern w:val="0"/>
          <w:vertAlign w:val="superscript"/>
        </w:rPr>
        <w:t>46–48</w:t>
      </w:r>
      <w:r w:rsidR="00577E97">
        <w:fldChar w:fldCharType="end"/>
      </w:r>
      <w:r w:rsidR="57396C7D">
        <w:t xml:space="preserve">. Secondary effects of climate change such as alterations in anthropogenic land use and </w:t>
      </w:r>
      <w:r w:rsidR="57396C7D">
        <w:lastRenderedPageBreak/>
        <w:t xml:space="preserve">subsequent effects on disease dynamics have also been reported previously </w:t>
      </w:r>
      <w:r w:rsidR="00577E97">
        <w:fldChar w:fldCharType="begin"/>
      </w:r>
      <w:r w:rsidR="00BB6316">
        <w:instrText xml:space="preserve"> ADDIN ZOTERO_ITEM CSL_CITATION {"citationID":"NPPoBEp7","properties":{"formattedCitation":"\\super 49\\nosupersub{}","plainCitation":"49","noteIndex":0},"citationItems":[{"id":885,"uris":["http://zotero.org/groups/5467322/items/7CIRQ966"],"itemData":{"id":885,"type":"article-journal","abstract":"In the Americas, infectious viral diseases caused by viruses of the genus Mammarenavirus have been reported since the 1960s. Such diseases have commonly been associated with land use changes, which favor abundance of generalist rodent species. In the Americas—where the rates of land use change are among the highest worldwide—at least 1326 of all 2277 known rodent species have been reported. We conducted a literature review of studies between 1960 and 2020, to establish the current and historical knowledge about genotypes of mammarenaviruses and their rodent reservoirs in the Americas. Our overall goal was to show the importance of focusing research efforts on the American continent, since the conditions exist for future viral hemorrhagic fever (VHF) outbreaks caused by rodent-borne viruses, in turn, carried by widely distributed rodents. We found 47 species identified down to the species level, and one species identified only down to the genus level (Oryzomys sp.), reported in the Americas as reservoirs of mammarenaviruses, most these are ecological generalists. These species associate with 29 genotypes of Mammarenavirus, seven of which have been linked to VHFs in humans. We also highlight the need to monitor these species, in order to prevent viral disease outbreaks in the region.","container-title":"EcoHealth","DOI":"10.1007/s10393-022-01580-0","ISSN":"1612-9210","issue":"1","journalAbbreviation":"EcoHealth","language":"en","page":"22-39","source":"Springer Link","title":"A Review of Mammarenaviruses and Rodent Reservoirs in the Americas","volume":"19","author":[{"family":"Tapia-Ramírez","given":"Gloria"},{"family":"Lorenzo","given":"Consuelo"},{"family":"Navarrete","given":"Darío"},{"family":"Carrillo-Reyes","given":"Arturo"},{"family":"Retana","given":"Óscar"},{"family":"Carrasco-Hernández","given":"Rocío"}],"issued":{"date-parts":[["2022",3,1]]}}}],"schema":"https://github.com/citation-style-language/schema/raw/master/csl-citation.json"} </w:instrText>
      </w:r>
      <w:r w:rsidR="00577E97">
        <w:fldChar w:fldCharType="separate"/>
      </w:r>
      <w:r w:rsidR="00BB6316" w:rsidRPr="00BB6316">
        <w:rPr>
          <w:rFonts w:cs="Arial"/>
          <w:kern w:val="0"/>
          <w:vertAlign w:val="superscript"/>
        </w:rPr>
        <w:t>49</w:t>
      </w:r>
      <w:r w:rsidR="00577E97">
        <w:fldChar w:fldCharType="end"/>
      </w:r>
      <w:r w:rsidR="57396C7D">
        <w:t xml:space="preserve">. </w:t>
      </w:r>
      <w:r w:rsidR="1FFBA70A">
        <w:t xml:space="preserve">Due to changing ecological conditions, </w:t>
      </w:r>
      <w:r w:rsidR="7418962B">
        <w:t xml:space="preserve">rodent </w:t>
      </w:r>
      <w:r w:rsidR="1A017C66">
        <w:t>life cycle disruptions are expected</w:t>
      </w:r>
      <w:r w:rsidR="612A4864">
        <w:t xml:space="preserve">, which </w:t>
      </w:r>
      <w:r w:rsidR="1A017C66">
        <w:t xml:space="preserve">may lead to </w:t>
      </w:r>
      <w:r w:rsidR="05F9C89E">
        <w:t xml:space="preserve">population </w:t>
      </w:r>
      <w:r w:rsidR="1A017C66">
        <w:t>boom</w:t>
      </w:r>
      <w:r w:rsidR="0551EC44">
        <w:t>s</w:t>
      </w:r>
      <w:r w:rsidR="1A017C66">
        <w:t xml:space="preserve"> in previously non-habitable zones for the </w:t>
      </w:r>
      <w:r w:rsidR="5D7CA9E6">
        <w:t>species</w:t>
      </w:r>
      <w:r w:rsidR="0091689A">
        <w:t xml:space="preserve"> that maintain viral reservoirs</w:t>
      </w:r>
      <w:r w:rsidR="0B42DCFB">
        <w:t xml:space="preserve"> </w:t>
      </w:r>
      <w:r w:rsidR="00AC01E9">
        <w:fldChar w:fldCharType="begin"/>
      </w:r>
      <w:r w:rsidR="00BB6316">
        <w:instrText xml:space="preserve"> ADDIN ZOTERO_ITEM CSL_CITATION {"citationID":"a12phta9uir","properties":{"formattedCitation":"\\super 50\\nosupersub{}","plainCitation":"50","noteIndex":0},"citationItems":[{"id":1062,"uris":["http://zotero.org/groups/5467322/items/RIWG7MZH"],"itemData":{"id":1062,"type":"article-journal","container-title":"Trends in Ecology &amp; Evolution","DOI":"10.1016/j.tree.2011.02.012","ISSN":"0169-5347","issue":"5","language":"en","license":"https://www.elsevier.com/tdm/userlicense/1.0/","note":"publisher: Elsevier BV","page":"249-259","source":"Crossref","title":"Improving assessment and modelling of climate change impacts on global terrestrial biodiversity","volume":"26","author":[{"family":"McMahon","given":"Sean M."},{"family":"Harrison","given":"Sandy P."},{"family":"Armbruster","given":"W. Scott"},{"family":"Bartlein","given":"Patrick J."},{"family":"Beale","given":"Colin M."},{"family":"Edwards","given":"Mary E."},{"family":"Kattge","given":"Jens"},{"family":"Midgley","given":"Guy"},{"family":"Morin","given":"Xavier"},{"family":"Prentice","given":"I. Colin"}],"issued":{"date-parts":[["2011",5]]}}}],"schema":"https://github.com/citation-style-language/schema/raw/master/csl-citation.json"} </w:instrText>
      </w:r>
      <w:r w:rsidR="00AC01E9">
        <w:fldChar w:fldCharType="separate"/>
      </w:r>
      <w:r w:rsidR="00BB6316" w:rsidRPr="00BB6316">
        <w:rPr>
          <w:rFonts w:cs="Arial"/>
          <w:kern w:val="0"/>
          <w:vertAlign w:val="superscript"/>
        </w:rPr>
        <w:t>50</w:t>
      </w:r>
      <w:r w:rsidR="00AC01E9">
        <w:fldChar w:fldCharType="end"/>
      </w:r>
      <w:r w:rsidR="0B42DCFB">
        <w:t xml:space="preserve">. We theorize that </w:t>
      </w:r>
      <w:r w:rsidR="5D7CA9E6">
        <w:t>this</w:t>
      </w:r>
      <w:r w:rsidR="37D13245">
        <w:t>,</w:t>
      </w:r>
      <w:r w:rsidR="5D7CA9E6">
        <w:t xml:space="preserve"> in addition to </w:t>
      </w:r>
      <w:r w:rsidR="78FCB4CE" w:rsidRPr="395584EC">
        <w:rPr>
          <w:rFonts w:eastAsia="Arial" w:cs="Arial"/>
        </w:rPr>
        <w:t xml:space="preserve">shifting patterns of human </w:t>
      </w:r>
      <w:r w:rsidR="7697AA47" w:rsidRPr="395584EC">
        <w:rPr>
          <w:rFonts w:eastAsia="Arial" w:cs="Arial"/>
        </w:rPr>
        <w:t>movement,</w:t>
      </w:r>
      <w:r w:rsidR="5D7CA9E6">
        <w:t xml:space="preserve"> will</w:t>
      </w:r>
      <w:r w:rsidR="19881351">
        <w:t xml:space="preserve"> increase contact</w:t>
      </w:r>
      <w:r w:rsidR="5D7CA9E6">
        <w:t xml:space="preserve"> between reservoir species and susceptible human populations. </w:t>
      </w:r>
    </w:p>
    <w:p w14:paraId="2ABF6997" w14:textId="5B28ECD3" w:rsidR="1AA79E9F" w:rsidRDefault="1AA79E9F" w:rsidP="1AA79E9F">
      <w:pPr>
        <w:pStyle w:val="Heading2"/>
      </w:pPr>
    </w:p>
    <w:p w14:paraId="3650F46F" w14:textId="3A66602D" w:rsidR="004847B7" w:rsidRPr="003C2D3E" w:rsidRDefault="007109A6" w:rsidP="00640848">
      <w:pPr>
        <w:pStyle w:val="Heading2"/>
      </w:pPr>
      <w:r>
        <w:t xml:space="preserve">Differing </w:t>
      </w:r>
      <w:r w:rsidR="5894704F">
        <w:t>Species Distribution Patterns of NWA Rodent Reservoirs</w:t>
      </w:r>
      <w:r>
        <w:t xml:space="preserve"> predicted in response to climate change</w:t>
      </w:r>
    </w:p>
    <w:p w14:paraId="12908A9B" w14:textId="1D351B88" w:rsidR="1608DBDE" w:rsidRDefault="7409BF6F">
      <w:r>
        <w:t>We predicted the species distribution patterns for the six rodent reservoirs of the three NWAs for (</w:t>
      </w:r>
      <w:proofErr w:type="spellStart"/>
      <w:r>
        <w:t>i</w:t>
      </w:r>
      <w:proofErr w:type="spellEnd"/>
      <w:r>
        <w:t xml:space="preserve">) the current time, and the future </w:t>
      </w:r>
      <w:r w:rsidR="5E2729FF">
        <w:t xml:space="preserve">in </w:t>
      </w:r>
      <w:r>
        <w:t xml:space="preserve">years 2041-2060 represented by (ii) </w:t>
      </w:r>
      <w:r w:rsidR="2793EC03">
        <w:t>SSP 2-4.5</w:t>
      </w:r>
      <w:r>
        <w:t xml:space="preserve"> scenario and (iii) </w:t>
      </w:r>
      <w:r w:rsidR="6B760EE7">
        <w:t>SSP 5-8.5</w:t>
      </w:r>
      <w:r>
        <w:t xml:space="preserve"> scenario</w:t>
      </w:r>
      <w:r w:rsidR="6A6F1BF7">
        <w:t>,</w:t>
      </w:r>
      <w:r>
        <w:t xml:space="preserve"> using </w:t>
      </w:r>
      <w:r w:rsidR="63663687">
        <w:t xml:space="preserve">a </w:t>
      </w:r>
      <w:r>
        <w:t xml:space="preserve">Species Distribution Modeling (SDM) framework. </w:t>
      </w:r>
    </w:p>
    <w:p w14:paraId="39934000" w14:textId="4E59621E" w:rsidR="004847B7" w:rsidRPr="003C2D3E" w:rsidRDefault="004847B7" w:rsidP="007A30B0">
      <w:pPr>
        <w:spacing w:before="0"/>
        <w:contextualSpacing/>
        <w:rPr>
          <w:rFonts w:ascii="Calibri" w:hAnsi="Calibri" w:cs="Calibri"/>
          <w:szCs w:val="22"/>
        </w:rPr>
      </w:pPr>
    </w:p>
    <w:p w14:paraId="13C33512" w14:textId="06625DD6" w:rsidR="00402F13" w:rsidRDefault="00081C40" w:rsidP="004C2431">
      <w:pPr>
        <w:pStyle w:val="Caption1"/>
      </w:pPr>
      <w:r>
        <w:rPr>
          <w:noProof/>
        </w:rPr>
        <w:lastRenderedPageBreak/>
        <w:drawing>
          <wp:inline distT="0" distB="0" distL="0" distR="0" wp14:anchorId="06B68A53" wp14:editId="59D712B1">
            <wp:extent cx="5943600" cy="7127875"/>
            <wp:effectExtent l="0" t="0" r="0" b="0"/>
            <wp:docPr id="345122822"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2822" name="Picture 1" descr="A screenshot of a map&#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127875"/>
                    </a:xfrm>
                    <a:prstGeom prst="rect">
                      <a:avLst/>
                    </a:prstGeom>
                  </pic:spPr>
                </pic:pic>
              </a:graphicData>
            </a:graphic>
          </wp:inline>
        </w:drawing>
      </w:r>
    </w:p>
    <w:p w14:paraId="63895664" w14:textId="0FF34356" w:rsidR="00FD3F69" w:rsidRPr="003C2D3E" w:rsidRDefault="217FABB8" w:rsidP="00E87767">
      <w:pPr>
        <w:pStyle w:val="Caption1"/>
        <w:spacing w:line="259" w:lineRule="auto"/>
      </w:pPr>
      <w:r>
        <w:t>Fig</w:t>
      </w:r>
      <w:r w:rsidR="169D7D42">
        <w:t>ure</w:t>
      </w:r>
      <w:r>
        <w:t xml:space="preserve"> </w:t>
      </w:r>
      <w:r w:rsidR="00C006E6">
        <w:t>4</w:t>
      </w:r>
      <w:r>
        <w:t xml:space="preserve">. </w:t>
      </w:r>
      <w:r w:rsidR="3E549F01">
        <w:t xml:space="preserve">Change in the species distribution probabilities </w:t>
      </w:r>
      <w:r w:rsidR="371BF49E">
        <w:t xml:space="preserve">for </w:t>
      </w:r>
      <w:r w:rsidR="6E8020C5">
        <w:t xml:space="preserve">six </w:t>
      </w:r>
      <w:r w:rsidR="34AF400F">
        <w:t xml:space="preserve">NWA </w:t>
      </w:r>
      <w:r w:rsidR="48B15BD9">
        <w:t xml:space="preserve">rodent reservoir species </w:t>
      </w:r>
      <w:r w:rsidR="3E549F01">
        <w:t>between current climate and the projected moderate climate change (SSP 2-4.5) and the extreme climate change (SSP 5-8.5) scenarios</w:t>
      </w:r>
      <w:r w:rsidR="48B15BD9">
        <w:t xml:space="preserve">. A. </w:t>
      </w:r>
      <w:r w:rsidR="29919385">
        <w:t xml:space="preserve">Change in </w:t>
      </w:r>
      <w:r w:rsidR="004F2E97">
        <w:t xml:space="preserve">species distribution </w:t>
      </w:r>
      <w:r w:rsidR="29919385">
        <w:t xml:space="preserve">probabilities for Zygodontomys brevicauda and Sigmodon alstoni, the reservoir species </w:t>
      </w:r>
      <w:r w:rsidR="75AE6DEF">
        <w:t>for</w:t>
      </w:r>
      <w:r w:rsidR="29919385">
        <w:t xml:space="preserve"> Guanarito virus (GTOV) which causes Venezuelan Hemorrhagic fever (VHF)</w:t>
      </w:r>
      <w:r w:rsidR="03EC5649">
        <w:t xml:space="preserve">. B. </w:t>
      </w:r>
      <w:r w:rsidR="1BBC5FF1">
        <w:t>C</w:t>
      </w:r>
      <w:r w:rsidR="03EC5649">
        <w:t xml:space="preserve">hange in SDM probabilities for Calomys callosus, the reservoir species of Machupo virus (MACV) which causes Bolivian </w:t>
      </w:r>
      <w:r w:rsidR="03EC5649">
        <w:lastRenderedPageBreak/>
        <w:t xml:space="preserve">Hemorrhagic </w:t>
      </w:r>
      <w:r w:rsidR="2CDB2B31">
        <w:t>F</w:t>
      </w:r>
      <w:r w:rsidR="03EC5649">
        <w:t xml:space="preserve">ever (BHF). C. </w:t>
      </w:r>
      <w:r w:rsidR="3019D64F">
        <w:t>C</w:t>
      </w:r>
      <w:r w:rsidR="2CDB2B31">
        <w:t xml:space="preserve">hange in SDM probabilities for Calomys musculinus, Calomys laucha and Oligoryzomys flavescens, the reservoir species of </w:t>
      </w:r>
      <w:proofErr w:type="spellStart"/>
      <w:r w:rsidR="2CDB2B31">
        <w:t>Junin</w:t>
      </w:r>
      <w:proofErr w:type="spellEnd"/>
      <w:r w:rsidR="2CDB2B31">
        <w:t xml:space="preserve"> virus (JUNV) which cause</w:t>
      </w:r>
      <w:r w:rsidR="44B63754">
        <w:t>s</w:t>
      </w:r>
      <w:r w:rsidR="2CDB2B31">
        <w:t xml:space="preserve"> Argentine Hemorrhagic Fever (AHF)</w:t>
      </w:r>
      <w:r w:rsidR="736034D4">
        <w:t>.</w:t>
      </w:r>
    </w:p>
    <w:p w14:paraId="30FB2985" w14:textId="1085C288" w:rsidR="00BA6CFA" w:rsidRPr="003C2D3E" w:rsidRDefault="2D9394B8" w:rsidP="00062C4E">
      <w:r>
        <w:t xml:space="preserve">In general, the projected </w:t>
      </w:r>
      <w:r w:rsidR="4FBC042F">
        <w:t xml:space="preserve">future </w:t>
      </w:r>
      <w:r w:rsidR="62D505D1">
        <w:t>species distribution</w:t>
      </w:r>
      <w:r w:rsidR="25958025">
        <w:t>s</w:t>
      </w:r>
      <w:r w:rsidR="62D505D1">
        <w:t xml:space="preserve"> </w:t>
      </w:r>
      <w:r w:rsidR="4928AE41">
        <w:t>showed</w:t>
      </w:r>
      <w:r>
        <w:t xml:space="preserve"> different </w:t>
      </w:r>
      <w:r w:rsidR="76ED42CF">
        <w:t>spatial pattern</w:t>
      </w:r>
      <w:r w:rsidR="353E8385">
        <w:t>s</w:t>
      </w:r>
      <w:r w:rsidR="76ED42CF">
        <w:t xml:space="preserve"> as well as </w:t>
      </w:r>
      <w:r w:rsidR="353E8385">
        <w:t xml:space="preserve">different magnitudes of </w:t>
      </w:r>
      <w:r>
        <w:t>probabilities of presence</w:t>
      </w:r>
      <w:r w:rsidR="353E8385">
        <w:t xml:space="preserve"> in each spatial unit</w:t>
      </w:r>
      <w:r>
        <w:t xml:space="preserve"> for </w:t>
      </w:r>
      <w:r w:rsidR="72D776E7">
        <w:t xml:space="preserve">all </w:t>
      </w:r>
      <w:r>
        <w:t xml:space="preserve">the rodent </w:t>
      </w:r>
      <w:r w:rsidR="72D776E7">
        <w:t>reservoir</w:t>
      </w:r>
      <w:r>
        <w:t xml:space="preserve"> species</w:t>
      </w:r>
      <w:r w:rsidR="67BD4938">
        <w:t xml:space="preserve"> compared to the current distribution</w:t>
      </w:r>
      <w:r w:rsidR="7F14C333">
        <w:t>s</w:t>
      </w:r>
      <w:r w:rsidR="0FCEEEB5">
        <w:t>,</w:t>
      </w:r>
      <w:r>
        <w:t xml:space="preserve"> predicting a radical change in the habitat</w:t>
      </w:r>
      <w:r w:rsidR="4B13FCFD">
        <w:t>s</w:t>
      </w:r>
      <w:r>
        <w:t xml:space="preserve"> of the</w:t>
      </w:r>
      <w:r w:rsidR="7186C69D">
        <w:t>se</w:t>
      </w:r>
      <w:r>
        <w:t xml:space="preserve"> rodent reservoirs in the future. However, the differences in the probabilities of presence </w:t>
      </w:r>
      <w:r w:rsidR="786E97C2">
        <w:t xml:space="preserve">between </w:t>
      </w:r>
      <w:r>
        <w:t xml:space="preserve">the </w:t>
      </w:r>
      <w:r w:rsidR="46D32218">
        <w:t>SSP 2-4.5</w:t>
      </w:r>
      <w:r>
        <w:t xml:space="preserve"> and </w:t>
      </w:r>
      <w:r w:rsidR="5D437CF7">
        <w:t>SSP 5-8.5</w:t>
      </w:r>
      <w:r w:rsidR="2BC14A84">
        <w:t xml:space="preserve"> scenarios</w:t>
      </w:r>
      <w:r>
        <w:t xml:space="preserve">, were more subtle </w:t>
      </w:r>
      <w:r w:rsidR="10D4ECE3">
        <w:t xml:space="preserve">(Figure </w:t>
      </w:r>
      <w:r w:rsidR="0113E4A0">
        <w:t>4</w:t>
      </w:r>
      <w:r w:rsidR="10D4ECE3">
        <w:t>)</w:t>
      </w:r>
      <w:r>
        <w:t xml:space="preserve">. </w:t>
      </w:r>
      <w:r w:rsidR="33371F5F">
        <w:t xml:space="preserve">We also predicted more </w:t>
      </w:r>
      <w:r w:rsidR="4DCD55D2">
        <w:t>widespread</w:t>
      </w:r>
      <w:r w:rsidR="33371F5F">
        <w:t xml:space="preserve"> habitats for the NWA rodent reservoirs, shifting away from currently</w:t>
      </w:r>
      <w:r w:rsidR="17B915D4">
        <w:t xml:space="preserve"> </w:t>
      </w:r>
      <w:r w:rsidR="33371F5F">
        <w:t xml:space="preserve">high </w:t>
      </w:r>
      <w:r w:rsidR="00A86689">
        <w:t xml:space="preserve">human </w:t>
      </w:r>
      <w:r w:rsidR="33371F5F">
        <w:t xml:space="preserve">population density and metropolitan areas toward more </w:t>
      </w:r>
      <w:r w:rsidR="20AF59D3">
        <w:t xml:space="preserve">rural and untransformed </w:t>
      </w:r>
      <w:r w:rsidR="33371F5F">
        <w:t>areas</w:t>
      </w:r>
      <w:r w:rsidR="00A86689">
        <w:t>.</w:t>
      </w:r>
    </w:p>
    <w:p w14:paraId="7A138E27" w14:textId="3267D966" w:rsidR="00AA70DA" w:rsidRPr="003C2D3E" w:rsidRDefault="67CABD6A" w:rsidP="00EA181D">
      <w:r>
        <w:t>We</w:t>
      </w:r>
      <w:r w:rsidR="55908397">
        <w:t xml:space="preserve"> projected </w:t>
      </w:r>
      <w:r w:rsidR="42756A5F">
        <w:t xml:space="preserve">the species distribution of </w:t>
      </w:r>
      <w:r w:rsidR="42756A5F" w:rsidRPr="7C5D5355">
        <w:rPr>
          <w:i/>
        </w:rPr>
        <w:t xml:space="preserve">Z. </w:t>
      </w:r>
      <w:r w:rsidR="39C3E02E" w:rsidRPr="7C5D5355">
        <w:rPr>
          <w:i/>
        </w:rPr>
        <w:t>brevicauda</w:t>
      </w:r>
      <w:r w:rsidR="39C3E02E">
        <w:t xml:space="preserve"> </w:t>
      </w:r>
      <w:r w:rsidR="28A65D5E">
        <w:t>to shift inland and away from the Caribbean coast and towards the forested and rural inland areas</w:t>
      </w:r>
      <w:r w:rsidR="39C3E02E">
        <w:t xml:space="preserve"> (Figure </w:t>
      </w:r>
      <w:r w:rsidR="449FF5A9">
        <w:t>4</w:t>
      </w:r>
      <w:r w:rsidR="39C3E02E">
        <w:t>A)</w:t>
      </w:r>
      <w:r w:rsidR="28A65D5E">
        <w:t>.</w:t>
      </w:r>
      <w:r w:rsidR="41342E74">
        <w:t xml:space="preserve"> Our models predicted lower probabilities </w:t>
      </w:r>
      <w:r w:rsidR="7723F64B">
        <w:t xml:space="preserve">in </w:t>
      </w:r>
      <w:r w:rsidR="4D828D54">
        <w:t xml:space="preserve">existing </w:t>
      </w:r>
      <w:r w:rsidR="41342E74">
        <w:t>metropolitan and highly populated areas</w:t>
      </w:r>
      <w:r w:rsidR="562041B1">
        <w:t>,</w:t>
      </w:r>
      <w:r w:rsidR="41342E74">
        <w:t xml:space="preserve"> thereby demonstrating a migration of the rodent species to a larger </w:t>
      </w:r>
      <w:r w:rsidR="5BF62250">
        <w:t xml:space="preserve">and </w:t>
      </w:r>
      <w:r w:rsidR="41342E74">
        <w:t xml:space="preserve">more </w:t>
      </w:r>
      <w:r w:rsidR="5BF62250">
        <w:t>widespread</w:t>
      </w:r>
      <w:r w:rsidR="41342E74">
        <w:t xml:space="preserve"> area. </w:t>
      </w:r>
      <w:r w:rsidR="57F14613">
        <w:t xml:space="preserve">We </w:t>
      </w:r>
      <w:r w:rsidR="628424A1">
        <w:t xml:space="preserve">also </w:t>
      </w:r>
      <w:r w:rsidR="57F14613">
        <w:t>projected a westward shift for t</w:t>
      </w:r>
      <w:r w:rsidR="13A87D5F">
        <w:t xml:space="preserve">he species distribution patterns </w:t>
      </w:r>
      <w:r w:rsidR="726A67BB">
        <w:t xml:space="preserve">of </w:t>
      </w:r>
      <w:r w:rsidR="13A87D5F" w:rsidRPr="7C5D5355">
        <w:rPr>
          <w:i/>
        </w:rPr>
        <w:t>S.alstoni</w:t>
      </w:r>
      <w:r w:rsidRPr="7C5D5355">
        <w:rPr>
          <w:i/>
        </w:rPr>
        <w:t xml:space="preserve"> </w:t>
      </w:r>
      <w:r w:rsidR="13A87D5F">
        <w:t xml:space="preserve"> </w:t>
      </w:r>
      <w:r w:rsidR="4E8FA741">
        <w:t xml:space="preserve">in the years 2041-2060 for both </w:t>
      </w:r>
      <w:r w:rsidR="2332B163">
        <w:t>SSP 2-4.5</w:t>
      </w:r>
      <w:r w:rsidR="4E8FA741">
        <w:t xml:space="preserve"> and 5</w:t>
      </w:r>
      <w:r w:rsidR="6991CD88">
        <w:t>-</w:t>
      </w:r>
      <w:r w:rsidR="4E8FA741">
        <w:t>8</w:t>
      </w:r>
      <w:r w:rsidR="65AD946B">
        <w:t>.</w:t>
      </w:r>
      <w:r w:rsidR="4E8FA741">
        <w:t>5 scenarios.</w:t>
      </w:r>
      <w:r w:rsidR="27431D78">
        <w:t xml:space="preserve"> Our models did not predict similar shifts for the species distribution of </w:t>
      </w:r>
      <w:r w:rsidR="6E992DAB" w:rsidRPr="7C5D5355">
        <w:rPr>
          <w:i/>
        </w:rPr>
        <w:t>C.callosus</w:t>
      </w:r>
      <w:r w:rsidR="6E992DAB">
        <w:t>.</w:t>
      </w:r>
      <w:r w:rsidR="48A5F304">
        <w:t xml:space="preserve"> </w:t>
      </w:r>
      <w:r w:rsidR="6E992DAB">
        <w:t xml:space="preserve">We projected minor changes for </w:t>
      </w:r>
      <w:r w:rsidR="6E992DAB" w:rsidRPr="7C5D5355">
        <w:rPr>
          <w:i/>
        </w:rPr>
        <w:t>C.callosus</w:t>
      </w:r>
      <w:r w:rsidR="5619748B" w:rsidRPr="7C5D5355">
        <w:rPr>
          <w:i/>
        </w:rPr>
        <w:t>,</w:t>
      </w:r>
      <w:r w:rsidR="6E992DAB">
        <w:t xml:space="preserve"> where the probability of species presence increased for northern parts of Paraguay and </w:t>
      </w:r>
      <w:r w:rsidR="23C16EF4">
        <w:t>w</w:t>
      </w:r>
      <w:r w:rsidR="61F6030D">
        <w:t>estern Brazil</w:t>
      </w:r>
      <w:r w:rsidR="1E7A9B35">
        <w:t>,</w:t>
      </w:r>
      <w:r w:rsidR="61F6030D">
        <w:t xml:space="preserve"> </w:t>
      </w:r>
      <w:r w:rsidR="53F232B2">
        <w:t xml:space="preserve">with </w:t>
      </w:r>
      <w:r w:rsidR="1DE1F728">
        <w:t>lower</w:t>
      </w:r>
      <w:r w:rsidR="61F6030D">
        <w:t xml:space="preserve"> probabilities in central Bolivia and northern Argentina</w:t>
      </w:r>
      <w:r w:rsidR="39C3E02E">
        <w:t xml:space="preserve"> (Figure </w:t>
      </w:r>
      <w:r w:rsidR="449FF5A9">
        <w:t>4</w:t>
      </w:r>
      <w:r w:rsidR="39C3E02E">
        <w:t>B)</w:t>
      </w:r>
      <w:r w:rsidR="61F6030D">
        <w:t>.</w:t>
      </w:r>
      <w:r w:rsidR="157E5F42">
        <w:t xml:space="preserve"> We predicted</w:t>
      </w:r>
      <w:r w:rsidR="03DC189D">
        <w:t xml:space="preserve"> a</w:t>
      </w:r>
      <w:r w:rsidR="157E5F42">
        <w:t xml:space="preserve"> </w:t>
      </w:r>
      <w:r w:rsidR="1F4D4D4C">
        <w:t>decrease</w:t>
      </w:r>
      <w:r w:rsidR="157E5F42">
        <w:t xml:space="preserve"> in probabilities of presence </w:t>
      </w:r>
      <w:r w:rsidR="1F4D4D4C">
        <w:t xml:space="preserve">in the central </w:t>
      </w:r>
      <w:r w:rsidR="127FAEBB">
        <w:t>region</w:t>
      </w:r>
      <w:r w:rsidR="1F4D4D4C">
        <w:t xml:space="preserve"> of Argentina for </w:t>
      </w:r>
      <w:r w:rsidR="4FF35F34" w:rsidRPr="7C5D5355">
        <w:rPr>
          <w:i/>
        </w:rPr>
        <w:t>C.musculinus</w:t>
      </w:r>
      <w:r w:rsidR="1F4D4D4C">
        <w:t xml:space="preserve"> </w:t>
      </w:r>
      <w:r w:rsidR="1C09328B">
        <w:t>(</w:t>
      </w:r>
      <w:r w:rsidR="486AC81D">
        <w:t xml:space="preserve">Figure </w:t>
      </w:r>
      <w:r w:rsidR="449FF5A9">
        <w:t>4</w:t>
      </w:r>
      <w:r w:rsidR="486AC81D">
        <w:t>C</w:t>
      </w:r>
      <w:r w:rsidR="4FF35F34">
        <w:t>)</w:t>
      </w:r>
      <w:r w:rsidR="486AC81D">
        <w:t>.</w:t>
      </w:r>
      <w:r w:rsidR="4FF35F34">
        <w:t xml:space="preserve"> </w:t>
      </w:r>
      <w:r w:rsidR="6B820FA2">
        <w:t>Conversely</w:t>
      </w:r>
      <w:r w:rsidR="780DC726">
        <w:t>, we predicted increased probabilities</w:t>
      </w:r>
      <w:r w:rsidR="4E8FA741">
        <w:t xml:space="preserve"> </w:t>
      </w:r>
      <w:r w:rsidR="4FF35F34" w:rsidRPr="7C5D5355">
        <w:rPr>
          <w:i/>
        </w:rPr>
        <w:t xml:space="preserve">for </w:t>
      </w:r>
      <w:r w:rsidR="127FAEBB" w:rsidRPr="7C5D5355">
        <w:rPr>
          <w:i/>
        </w:rPr>
        <w:t>C.laucha</w:t>
      </w:r>
      <w:r w:rsidR="127FAEBB">
        <w:t xml:space="preserve"> and </w:t>
      </w:r>
      <w:r w:rsidR="127FAEBB" w:rsidRPr="7C5D5355">
        <w:rPr>
          <w:i/>
        </w:rPr>
        <w:t>O.flavescens</w:t>
      </w:r>
      <w:r w:rsidR="2E5B2B6B" w:rsidRPr="7C5D5355">
        <w:rPr>
          <w:i/>
        </w:rPr>
        <w:t xml:space="preserve"> </w:t>
      </w:r>
      <w:r w:rsidR="127FAEBB">
        <w:t>in the same region</w:t>
      </w:r>
      <w:r w:rsidR="05BFE994">
        <w:t>,</w:t>
      </w:r>
      <w:r w:rsidR="127FAEBB">
        <w:t xml:space="preserve"> thereby showing changes in </w:t>
      </w:r>
      <w:r w:rsidR="3CFE87B7">
        <w:t>the rodent</w:t>
      </w:r>
      <w:r w:rsidR="127FAEBB">
        <w:t xml:space="preserve"> species </w:t>
      </w:r>
      <w:r w:rsidR="74827A9C">
        <w:t xml:space="preserve">inhabiting </w:t>
      </w:r>
      <w:r w:rsidR="127FAEBB">
        <w:t>this region</w:t>
      </w:r>
      <w:r w:rsidR="486AC81D">
        <w:t xml:space="preserve"> (Figure </w:t>
      </w:r>
      <w:r w:rsidR="449FF5A9">
        <w:t>4</w:t>
      </w:r>
      <w:r w:rsidR="486AC81D">
        <w:t>C)</w:t>
      </w:r>
      <w:r w:rsidR="127FAEBB">
        <w:t>.</w:t>
      </w:r>
      <w:r w:rsidR="3A87CAB9">
        <w:t xml:space="preserve"> We </w:t>
      </w:r>
      <w:r w:rsidR="68A9EB40">
        <w:t xml:space="preserve">projected </w:t>
      </w:r>
      <w:r w:rsidR="3A87CAB9">
        <w:t xml:space="preserve">the presence of </w:t>
      </w:r>
      <w:r w:rsidR="3A87CAB9" w:rsidRPr="7C5D5355">
        <w:rPr>
          <w:i/>
        </w:rPr>
        <w:t>O.flavescens</w:t>
      </w:r>
      <w:r w:rsidR="3A87CAB9">
        <w:t xml:space="preserve"> to </w:t>
      </w:r>
      <w:r w:rsidR="3CB38E9F">
        <w:t>shift</w:t>
      </w:r>
      <w:r w:rsidR="3A87CAB9">
        <w:t xml:space="preserve"> northward</w:t>
      </w:r>
      <w:r w:rsidR="30D874B4">
        <w:t>,</w:t>
      </w:r>
      <w:r w:rsidR="3A87CAB9">
        <w:t xml:space="preserve"> whereas that of </w:t>
      </w:r>
      <w:r w:rsidR="3A87CAB9" w:rsidRPr="7C5D5355">
        <w:rPr>
          <w:i/>
        </w:rPr>
        <w:t>C.musculinus</w:t>
      </w:r>
      <w:r w:rsidR="3A87CAB9">
        <w:t xml:space="preserve"> to </w:t>
      </w:r>
      <w:r w:rsidR="3B0FD115">
        <w:t>shift</w:t>
      </w:r>
      <w:r w:rsidR="411921A6">
        <w:t xml:space="preserve"> </w:t>
      </w:r>
      <w:r w:rsidR="3A87CAB9">
        <w:t xml:space="preserve">southward. </w:t>
      </w:r>
      <w:r w:rsidR="4EBDB9AA">
        <w:t xml:space="preserve">The presence of </w:t>
      </w:r>
      <w:r w:rsidR="3A87CAB9" w:rsidRPr="7C5D5355">
        <w:rPr>
          <w:i/>
        </w:rPr>
        <w:t>C.laucha</w:t>
      </w:r>
      <w:r w:rsidR="3A87CAB9">
        <w:t xml:space="preserve"> was </w:t>
      </w:r>
      <w:r w:rsidR="68A9EB40">
        <w:t xml:space="preserve">projected </w:t>
      </w:r>
      <w:r w:rsidR="3A87CAB9">
        <w:t xml:space="preserve">to </w:t>
      </w:r>
      <w:r w:rsidR="4EBDB9AA">
        <w:t xml:space="preserve">shift </w:t>
      </w:r>
      <w:r w:rsidR="3A87CAB9">
        <w:t>inland into the central region.</w:t>
      </w:r>
      <w:r w:rsidR="4E596C6F">
        <w:t xml:space="preserve"> Specific geographical changes </w:t>
      </w:r>
      <w:r w:rsidR="36BBF68E">
        <w:t>for each</w:t>
      </w:r>
      <w:r w:rsidR="4E596C6F">
        <w:t xml:space="preserve"> species distribution can be seen in </w:t>
      </w:r>
      <w:r w:rsidR="652C7A20">
        <w:t>Supplementary Table S2.3.</w:t>
      </w:r>
      <w:r w:rsidR="00EA181D">
        <w:t xml:space="preserve"> </w:t>
      </w:r>
      <w:r w:rsidR="69D4EF4A">
        <w:t xml:space="preserve">Between the two climate change scenarios of </w:t>
      </w:r>
      <w:r w:rsidR="459937CE">
        <w:t>SSP 2-4.5</w:t>
      </w:r>
      <w:r w:rsidR="69D4EF4A">
        <w:t xml:space="preserve"> and 5.85, we predicted very minor differences </w:t>
      </w:r>
      <w:r w:rsidR="665F4E25">
        <w:t>in the changing patterns of species distribution. Most changes were associated with the actual magnitude of probabilities of presence of a particular rodent species</w:t>
      </w:r>
      <w:r w:rsidR="00610F3A">
        <w:t xml:space="preserve"> whereas the geographical spread was </w:t>
      </w:r>
      <w:r w:rsidR="00E87767">
        <w:t>consistent</w:t>
      </w:r>
      <w:r w:rsidR="665F4E25">
        <w:t>.</w:t>
      </w:r>
    </w:p>
    <w:p w14:paraId="1172A753" w14:textId="3CEA70BE" w:rsidR="0034270F" w:rsidRDefault="43645A83" w:rsidP="00062C4E">
      <w:r>
        <w:t>In terms of features that were important for prediction of species distribution patterns, our models predicted varying features for different rodent reservoir species</w:t>
      </w:r>
      <w:r w:rsidR="417ACEC9">
        <w:t xml:space="preserve"> (comprehensive results in Supplementary Table S2.2)</w:t>
      </w:r>
      <w:r>
        <w:t xml:space="preserve">. This </w:t>
      </w:r>
      <w:r w:rsidR="782D8682">
        <w:t xml:space="preserve">variability </w:t>
      </w:r>
      <w:r>
        <w:t xml:space="preserve">indicated that each </w:t>
      </w:r>
      <w:r w:rsidR="4F348939">
        <w:t xml:space="preserve">rodent </w:t>
      </w:r>
      <w:r>
        <w:t xml:space="preserve">species was sensitive to different climate and environmental conditions. </w:t>
      </w:r>
      <w:r w:rsidR="2A87BC12">
        <w:t>Moreover, the feature importance</w:t>
      </w:r>
      <w:r w:rsidR="46029EB5">
        <w:t xml:space="preserve"> </w:t>
      </w:r>
      <w:r w:rsidR="210C4078">
        <w:t xml:space="preserve">of </w:t>
      </w:r>
      <w:r w:rsidR="2A87BC12">
        <w:t>each algorithm w</w:t>
      </w:r>
      <w:r w:rsidR="1FBEBEBC">
        <w:t>as</w:t>
      </w:r>
      <w:r w:rsidR="2A87BC12">
        <w:t xml:space="preserve"> also different. In general, the most important features for </w:t>
      </w:r>
      <w:r w:rsidR="409677F5" w:rsidRPr="7540D756">
        <w:rPr>
          <w:i/>
        </w:rPr>
        <w:t>Z.brevicauda</w:t>
      </w:r>
      <w:r w:rsidR="409677F5">
        <w:t xml:space="preserve"> were </w:t>
      </w:r>
      <w:r w:rsidR="532780B5">
        <w:t>c</w:t>
      </w:r>
      <w:r w:rsidR="409677F5">
        <w:t>rop land</w:t>
      </w:r>
      <w:r w:rsidR="66B0000F">
        <w:t xml:space="preserve"> and </w:t>
      </w:r>
      <w:r w:rsidR="46207203">
        <w:t>t</w:t>
      </w:r>
      <w:r w:rsidR="409677F5">
        <w:t>emperature seasonality</w:t>
      </w:r>
      <w:r w:rsidR="66B0000F">
        <w:t xml:space="preserve">. For </w:t>
      </w:r>
      <w:r w:rsidR="66B0000F" w:rsidRPr="7540D756">
        <w:rPr>
          <w:i/>
        </w:rPr>
        <w:t>S.alstoni</w:t>
      </w:r>
      <w:r w:rsidR="66B0000F">
        <w:t xml:space="preserve"> the most important features were </w:t>
      </w:r>
      <w:r w:rsidR="55F3E8EA">
        <w:t>p</w:t>
      </w:r>
      <w:r w:rsidR="66B0000F">
        <w:t xml:space="preserve">recipitation seasonality and </w:t>
      </w:r>
      <w:r w:rsidR="77777B61">
        <w:t>t</w:t>
      </w:r>
      <w:r w:rsidR="66B0000F">
        <w:t xml:space="preserve">emperature seasonality. </w:t>
      </w:r>
      <w:r w:rsidR="6E03E21B">
        <w:t xml:space="preserve">For </w:t>
      </w:r>
      <w:r w:rsidR="6E03E21B" w:rsidRPr="7540D756">
        <w:rPr>
          <w:i/>
        </w:rPr>
        <w:t>C.callosus</w:t>
      </w:r>
      <w:r w:rsidR="6E03E21B">
        <w:t xml:space="preserve">, the </w:t>
      </w:r>
      <w:r w:rsidR="1476894F">
        <w:t>a</w:t>
      </w:r>
      <w:r w:rsidR="6E03E21B">
        <w:t xml:space="preserve">nnual </w:t>
      </w:r>
      <w:r w:rsidR="1715E30C">
        <w:t>t</w:t>
      </w:r>
      <w:r w:rsidR="6E03E21B">
        <w:t xml:space="preserve">emperature range and the </w:t>
      </w:r>
      <w:r w:rsidR="64F30A5E">
        <w:t>d</w:t>
      </w:r>
      <w:r w:rsidR="6E03E21B">
        <w:t xml:space="preserve">iurnal </w:t>
      </w:r>
      <w:r w:rsidR="3CFF3383">
        <w:t xml:space="preserve">temperature </w:t>
      </w:r>
      <w:r w:rsidR="6E03E21B">
        <w:t xml:space="preserve">range were found to be most important. </w:t>
      </w:r>
      <w:r w:rsidR="1DC95C46">
        <w:t xml:space="preserve">For </w:t>
      </w:r>
      <w:r w:rsidR="1DC95C46" w:rsidRPr="7540D756">
        <w:rPr>
          <w:i/>
        </w:rPr>
        <w:t>C.musculinus</w:t>
      </w:r>
      <w:r w:rsidR="1DC95C46">
        <w:t xml:space="preserve">, the most important features were presence of </w:t>
      </w:r>
      <w:r w:rsidR="0DB38A64">
        <w:t>u</w:t>
      </w:r>
      <w:r w:rsidR="1DC95C46">
        <w:t xml:space="preserve">rban land, and </w:t>
      </w:r>
      <w:r w:rsidR="64783DD9">
        <w:t>a</w:t>
      </w:r>
      <w:r w:rsidR="1DC95C46">
        <w:t xml:space="preserve">nnual </w:t>
      </w:r>
      <w:r w:rsidR="4D887B4C">
        <w:t>p</w:t>
      </w:r>
      <w:r w:rsidR="1DC95C46">
        <w:t xml:space="preserve">recipitation. For </w:t>
      </w:r>
      <w:r w:rsidR="1DC95C46" w:rsidRPr="7540D756">
        <w:rPr>
          <w:i/>
        </w:rPr>
        <w:t>C.laucha</w:t>
      </w:r>
      <w:r w:rsidR="1DC95C46">
        <w:t xml:space="preserve">, </w:t>
      </w:r>
      <w:r w:rsidR="7689440F">
        <w:t>c</w:t>
      </w:r>
      <w:r w:rsidR="1DC95C46">
        <w:t xml:space="preserve">rop land and </w:t>
      </w:r>
      <w:r w:rsidR="1484DE1E">
        <w:t>m</w:t>
      </w:r>
      <w:r w:rsidR="1DC95C46">
        <w:t>ax</w:t>
      </w:r>
      <w:r w:rsidR="64E18BEF">
        <w:t>imum</w:t>
      </w:r>
      <w:r w:rsidR="1DC95C46">
        <w:t xml:space="preserve"> temperature in </w:t>
      </w:r>
      <w:r w:rsidR="3B587446">
        <w:t xml:space="preserve">the </w:t>
      </w:r>
      <w:r w:rsidR="1DC95C46">
        <w:t xml:space="preserve">warm period (month and quarter, equally) were found to be the most important features. For </w:t>
      </w:r>
      <w:r w:rsidR="1DC95C46" w:rsidRPr="7540D756">
        <w:rPr>
          <w:i/>
        </w:rPr>
        <w:t>O.flavescens</w:t>
      </w:r>
      <w:r w:rsidR="1DC95C46">
        <w:t xml:space="preserve">, </w:t>
      </w:r>
      <w:r w:rsidR="2933FA40">
        <w:t>c</w:t>
      </w:r>
      <w:r w:rsidR="1DC95C46">
        <w:t xml:space="preserve">rop and </w:t>
      </w:r>
      <w:r w:rsidR="657E1B8B">
        <w:t>u</w:t>
      </w:r>
      <w:r w:rsidR="1DC95C46">
        <w:t xml:space="preserve">rban </w:t>
      </w:r>
      <w:r w:rsidR="00CE86BC">
        <w:t xml:space="preserve">land </w:t>
      </w:r>
      <w:r w:rsidR="1DC95C46">
        <w:t xml:space="preserve">were equally important followed by </w:t>
      </w:r>
      <w:r w:rsidR="3B6AEE42">
        <w:t>a</w:t>
      </w:r>
      <w:r w:rsidR="1DC95C46">
        <w:t xml:space="preserve">nnual </w:t>
      </w:r>
      <w:r w:rsidR="0919201C">
        <w:t>p</w:t>
      </w:r>
      <w:r w:rsidR="1DC95C46">
        <w:t>recipitation.</w:t>
      </w:r>
    </w:p>
    <w:p w14:paraId="35AF91D2" w14:textId="34C1EA9C" w:rsidR="00E40004" w:rsidRPr="003C2D3E" w:rsidRDefault="4246167B" w:rsidP="009D52FA">
      <w:pPr>
        <w:spacing w:line="259" w:lineRule="auto"/>
      </w:pPr>
      <w:r>
        <w:t xml:space="preserve">We theorize that </w:t>
      </w:r>
      <w:r w:rsidR="4DBC915B">
        <w:t xml:space="preserve">the </w:t>
      </w:r>
      <w:r>
        <w:t xml:space="preserve">changing temperature and precipitation conditions </w:t>
      </w:r>
      <w:r w:rsidR="30C4D7EA">
        <w:t xml:space="preserve">along with </w:t>
      </w:r>
      <w:r>
        <w:t xml:space="preserve">more days with extreme climate </w:t>
      </w:r>
      <w:r w:rsidR="2F23B11E">
        <w:t>might explain</w:t>
      </w:r>
      <w:r>
        <w:t xml:space="preserve"> the drastic changes predicted in the habitats of the rodent reservoirs in both climate change scenarios. </w:t>
      </w:r>
      <w:r w:rsidR="4FACCDC8">
        <w:t>The adverse climate conditions also lead to changes in food and shelter availability with changes in vegetation that indirectly affect the habitats of wild rodents to a large degree</w:t>
      </w:r>
      <w:r w:rsidR="4C8D2F3F">
        <w:t xml:space="preserve"> </w:t>
      </w:r>
      <w:r w:rsidR="00E979A4">
        <w:fldChar w:fldCharType="begin"/>
      </w:r>
      <w:r w:rsidR="00BB6316">
        <w:instrText xml:space="preserve"> ADDIN ZOTERO_ITEM CSL_CITATION {"citationID":"a15mqgop9o6","properties":{"formattedCitation":"\\super 51\\nosupersub{}","plainCitation":"51","noteIndex":0},"citationItems":[{"id":1063,"uris":["http://zotero.org/groups/5467322/items/P3RXT9YE"],"itemData":{"id":1063,"type":"article-journal","abstract":"Consequences of shifting species distributions                      Climate change is causing geographical redistribution of plant and animal species globally. These distributional shifts are leading to new ecosystems and ecological communities, changes that will affect human society. Pecl            et al.            review these current and future impacts and assess their implications for sustainable development goals.                                Science            , this issue p.            eaai9214","container-title":"Science","DOI":"10.1126/science.aai9214","ISSN":"0036-8075, 1095-9203","issue":"6332","language":"en","license":"http://www.sciencemag.org/about/science-licenses-journal-article-reuse","note":"publisher: American Association for the Advancement of Science (AAAS)","source":"Crossref","title":"Biodiversity redistribution under climate change: Impacts on ecosystems and human well-being","title-short":"Biodiversity redistribution under climate change","URL":"https://www.science.org/doi/10.1126/science.aai9214","volume":"355","author":[{"family":"Pecl","given":"Gretta T."},{"family":"Araújo","given":"Miguel B."},{"family":"Bell","given":"Johann D."},{"family":"Blanchard","given":"Julia"},{"family":"Bonebrake","given":"Timothy C."},{"family":"Chen","given":"I-Ching"},{"family":"Clark","given":"Timothy D."},{"family":"Colwell","given":"Robert K."},{"family":"Danielsen","given":"Finn"},{"family":"Evengård","given":"Birgitta"},{"family":"Falconi","given":"Lorena"},{"family":"Ferrier","given":"Simon"},{"family":"Frusher","given":"Stewart"},{"family":"Garcia","given":"Raquel A."},{"family":"Griffis","given":"Roger B."},{"family":"Hobday","given":"Alistair J."},{"family":"Janion-Scheepers","given":"Charlene"},{"family":"Jarzyna","given":"Marta A."},{"family":"Jennings","given":"Sarah"},{"family":"Lenoir","given":"Jonathan"},{"family":"Linnetved","given":"Hlif I."},{"family":"Martin","given":"Victoria Y."},{"family":"McCormack","given":"Phillipa C."},{"family":"McDonald","given":"Jan"},{"family":"Mitchell","given":"Nicola J."},{"family":"Mustonen","given":"Tero"},{"family":"Pandolfi","given":"John M."},{"family":"Pettorelli","given":"Nathalie"},{"family":"Popova","given":"Ekaterina"},{"family":"Robinson","given":"Sharon A."},{"family":"Scheffers","given":"Brett R."},{"family":"Shaw","given":"Justine D."},{"family":"Sorte","given":"Cascade J. B."},{"family":"Strugnell","given":"Jan M."},{"family":"Sunday","given":"Jennifer M."},{"family":"Tuanmu","given":"Mao-Ning"},{"family":"Vergés","given":"Adriana"},{"family":"Villanueva","given":"Cecilia"},{"family":"Wernberg","given":"Thomas"},{"family":"Wapstra","given":"Erik"},{"family":"Williams","given":"Stephen E."}],"accessed":{"date-parts":[["2025",7,10]]},"issued":{"date-parts":[["2017",3,31]]}}}],"schema":"https://github.com/citation-style-language/schema/raw/master/csl-citation.json"} </w:instrText>
      </w:r>
      <w:r w:rsidR="00E979A4">
        <w:fldChar w:fldCharType="separate"/>
      </w:r>
      <w:r w:rsidR="00BB6316" w:rsidRPr="00BB6316">
        <w:rPr>
          <w:rFonts w:cs="Arial"/>
          <w:kern w:val="0"/>
          <w:vertAlign w:val="superscript"/>
        </w:rPr>
        <w:t>51</w:t>
      </w:r>
      <w:r w:rsidR="00E979A4">
        <w:fldChar w:fldCharType="end"/>
      </w:r>
      <w:r w:rsidR="4FACCDC8">
        <w:t>. Considering that all six of the NWA reservoirs are highly adaptable,</w:t>
      </w:r>
      <w:r w:rsidR="74749155" w:rsidDel="1DAA07A1">
        <w:t xml:space="preserve"> </w:t>
      </w:r>
      <w:r w:rsidR="4FACCDC8">
        <w:t>habitat changes are expected without significant loss in population</w:t>
      </w:r>
      <w:r w:rsidR="49AA88E1">
        <w:t xml:space="preserve"> </w:t>
      </w:r>
      <w:r w:rsidR="492AE4C1">
        <w:t>size</w:t>
      </w:r>
      <w:r w:rsidR="6F0F0A8B">
        <w:t xml:space="preserve"> </w:t>
      </w:r>
      <w:r w:rsidR="001E3458">
        <w:fldChar w:fldCharType="begin"/>
      </w:r>
      <w:r w:rsidR="00BB6316">
        <w:instrText xml:space="preserve"> ADDIN ZOTERO_ITEM CSL_CITATION {"citationID":"a2ev028fr1","properties":{"formattedCitation":"\\super 40\\nosupersub{}","plainCitation":"40","noteIndex":0},"citationItems":[{"id":1057,"uris":["http://zotero.org/groups/5467322/items/2467ZHNR"],"itemData":{"id":1057,"type":"book","ISBN":"0-8018-8494-2","publisher":"JHU Press","title":"Mammals of South America","author":[{"family":"Lord","given":"Rexford D."}],"issued":{"date-parts":[["2007"]]}}}],"schema":"https://github.com/citation-style-language/schema/raw/master/csl-citation.json"} </w:instrText>
      </w:r>
      <w:r w:rsidR="001E3458">
        <w:fldChar w:fldCharType="separate"/>
      </w:r>
      <w:r w:rsidR="00BB6316" w:rsidRPr="00BB6316">
        <w:rPr>
          <w:rFonts w:cs="Arial"/>
          <w:kern w:val="0"/>
          <w:vertAlign w:val="superscript"/>
        </w:rPr>
        <w:t>40</w:t>
      </w:r>
      <w:r w:rsidR="001E3458">
        <w:fldChar w:fldCharType="end"/>
      </w:r>
      <w:r w:rsidR="4FACCDC8">
        <w:t xml:space="preserve">. </w:t>
      </w:r>
      <w:r w:rsidR="4D12D02C">
        <w:t xml:space="preserve">Our </w:t>
      </w:r>
      <w:r w:rsidR="4D12D02C">
        <w:lastRenderedPageBreak/>
        <w:t xml:space="preserve">predicted </w:t>
      </w:r>
      <w:r w:rsidR="0BB1D119">
        <w:t>widespread</w:t>
      </w:r>
      <w:r w:rsidR="4D12D02C">
        <w:t xml:space="preserve"> habitat distribution for all six rodent species also signals a possible fragmentation of </w:t>
      </w:r>
      <w:r w:rsidR="04950F49">
        <w:t xml:space="preserve">rodent </w:t>
      </w:r>
      <w:r w:rsidR="4D12D02C">
        <w:t>habitat</w:t>
      </w:r>
      <w:r w:rsidR="04950F49">
        <w:t>s</w:t>
      </w:r>
      <w:r w:rsidR="4D12D02C">
        <w:t xml:space="preserve"> in the future. </w:t>
      </w:r>
      <w:r w:rsidR="20C04D76">
        <w:t xml:space="preserve">Particularly for MACV and JUNV, habitat fragmentation </w:t>
      </w:r>
      <w:r w:rsidR="7A279F8B">
        <w:t>is expected in the future in all climate change scenarios</w:t>
      </w:r>
      <w:r w:rsidR="0FE8CFBE">
        <w:t xml:space="preserve"> for Andean foothill biomes as well as grasslands in northern Argentina, Bolivia and neighboring Paraguay and Chile.</w:t>
      </w:r>
      <w:r w:rsidR="7A279F8B">
        <w:t xml:space="preserve"> </w:t>
      </w:r>
      <w:r w:rsidR="00FF00FF">
        <w:fldChar w:fldCharType="begin"/>
      </w:r>
      <w:r w:rsidR="00BB6316">
        <w:instrText xml:space="preserve"> ADDIN ZOTERO_ITEM CSL_CITATION {"citationID":"am9rs8p4po","properties":{"formattedCitation":"\\super 52\\nosupersub{}","plainCitation":"52","noteIndex":0},"citationItems":[{"id":1064,"uris":["http://zotero.org/groups/5467322/items/KHYCSAUY"],"itemData":{"id":1064,"type":"article-journal","container-title":"Environmental Impact Assessment Review","DOI":"10.1016/j.eiar.2022.106815","ISSN":"0195-9255","language":"en","license":"https://www.elsevier.com/tdm/userlicense/1.0/","note":"publisher: Elsevier BV","page":"106815","source":"Crossref","title":"Degradation of South American biomes: What to expect for the future?","title-short":"Degradation of South American biomes","volume":"96","author":[{"family":"Delgado","given":"Rafael Coll"},{"family":"De Santana","given":"Romário Oliveira"},{"family":"Gelsleichter","given":"Yuri Andrei"},{"family":"Pereira","given":"Marcos Gervasio"}],"issued":{"date-parts":[["2022",9]]}}}],"schema":"https://github.com/citation-style-language/schema/raw/master/csl-citation.json"} </w:instrText>
      </w:r>
      <w:r w:rsidR="00FF00FF">
        <w:fldChar w:fldCharType="separate"/>
      </w:r>
      <w:r w:rsidR="00BB6316" w:rsidRPr="00BB6316">
        <w:rPr>
          <w:rFonts w:cs="Arial"/>
          <w:kern w:val="0"/>
          <w:vertAlign w:val="superscript"/>
        </w:rPr>
        <w:t>52</w:t>
      </w:r>
      <w:r w:rsidR="00FF00FF">
        <w:fldChar w:fldCharType="end"/>
      </w:r>
      <w:r w:rsidR="0FE8CFBE">
        <w:t xml:space="preserve">. </w:t>
      </w:r>
    </w:p>
    <w:p w14:paraId="24B3A3E1" w14:textId="05C9EC29" w:rsidR="7540D756" w:rsidRDefault="7540D756" w:rsidP="7540D756">
      <w:pPr>
        <w:spacing w:line="259" w:lineRule="auto"/>
      </w:pPr>
    </w:p>
    <w:p w14:paraId="31761E73" w14:textId="496103D1" w:rsidR="00C61380" w:rsidRPr="003C2D3E" w:rsidRDefault="008B10C6" w:rsidP="00640848">
      <w:pPr>
        <w:pStyle w:val="Heading2"/>
      </w:pPr>
      <w:r w:rsidRPr="003C2D3E">
        <w:t xml:space="preserve">Modeling framework for </w:t>
      </w:r>
      <w:r w:rsidR="00C3659B" w:rsidRPr="003C2D3E">
        <w:t>changing risk of rodent-borne zoonotic diseases: Performance and Metrics</w:t>
      </w:r>
    </w:p>
    <w:p w14:paraId="1005D28E" w14:textId="143B68AB" w:rsidR="00C61380" w:rsidRPr="003C2D3E" w:rsidRDefault="27591057" w:rsidP="00062C4E">
      <w:r>
        <w:t xml:space="preserve">We applied ensemble </w:t>
      </w:r>
      <w:r w:rsidR="00610F3A">
        <w:t>M</w:t>
      </w:r>
      <w:r w:rsidR="70A2B9B6">
        <w:t xml:space="preserve">achine </w:t>
      </w:r>
      <w:r w:rsidR="00610F3A">
        <w:t>L</w:t>
      </w:r>
      <w:r w:rsidR="70A2B9B6">
        <w:t>earning</w:t>
      </w:r>
      <w:r>
        <w:t xml:space="preserve"> (ML) </w:t>
      </w:r>
      <w:r w:rsidR="32F1C933">
        <w:t xml:space="preserve">algorithms </w:t>
      </w:r>
      <w:r w:rsidR="70A2B9B6">
        <w:t>based on</w:t>
      </w:r>
      <w:r w:rsidR="32F1C933">
        <w:t xml:space="preserve"> decision tree</w:t>
      </w:r>
      <w:r w:rsidR="70A2B9B6">
        <w:t xml:space="preserve"> methods </w:t>
      </w:r>
      <w:r w:rsidR="32F1C933">
        <w:t xml:space="preserve">to </w:t>
      </w:r>
      <w:r w:rsidR="70A2B9B6">
        <w:t xml:space="preserve">develop </w:t>
      </w:r>
      <w:r w:rsidR="002206C4">
        <w:t xml:space="preserve">Species Distribution Models (SDMs) </w:t>
      </w:r>
      <w:r w:rsidR="70A2B9B6">
        <w:t>for predicting</w:t>
      </w:r>
      <w:r w:rsidR="32F1C933">
        <w:t xml:space="preserve"> the </w:t>
      </w:r>
      <w:r w:rsidR="70A2B9B6">
        <w:t>habitat suitability</w:t>
      </w:r>
      <w:r w:rsidR="32F1C933">
        <w:t xml:space="preserve"> </w:t>
      </w:r>
      <w:r w:rsidR="38FEF615">
        <w:t>for</w:t>
      </w:r>
      <w:r w:rsidR="32F1C933">
        <w:t xml:space="preserve"> </w:t>
      </w:r>
      <w:r w:rsidR="70A2B9B6">
        <w:t>six</w:t>
      </w:r>
      <w:r w:rsidR="32F1C933">
        <w:t xml:space="preserve"> rodent reservoirs of </w:t>
      </w:r>
      <w:r w:rsidR="70A2B9B6">
        <w:t>NWAs</w:t>
      </w:r>
      <w:r w:rsidR="5DBB39A8">
        <w:t xml:space="preserve"> under </w:t>
      </w:r>
      <w:r w:rsidR="70A2B9B6">
        <w:t xml:space="preserve">two future </w:t>
      </w:r>
      <w:r w:rsidR="5DBB39A8">
        <w:t xml:space="preserve">climate change scenarios </w:t>
      </w:r>
      <w:r w:rsidR="70A2B9B6">
        <w:t xml:space="preserve">(SSP2-4.5 and SSP5-8.5) </w:t>
      </w:r>
      <w:r w:rsidR="5DBB39A8">
        <w:t>in the next 20</w:t>
      </w:r>
      <w:r w:rsidR="70A2B9B6">
        <w:t>–</w:t>
      </w:r>
      <w:r w:rsidR="5DBB39A8">
        <w:t xml:space="preserve">40 years. </w:t>
      </w:r>
    </w:p>
    <w:p w14:paraId="10675C31" w14:textId="19595B17" w:rsidR="00402F13" w:rsidRDefault="00BA1DDF" w:rsidP="004F2E97">
      <w:pPr>
        <w:spacing w:before="0"/>
        <w:ind w:firstLine="0"/>
        <w:contextualSpacing/>
        <w:rPr>
          <w:rFonts w:ascii="Calibri" w:hAnsi="Calibri" w:cs="Calibri"/>
          <w:szCs w:val="22"/>
        </w:rPr>
      </w:pPr>
      <w:r>
        <w:rPr>
          <w:rFonts w:ascii="Calibri" w:hAnsi="Calibri" w:cs="Calibri"/>
          <w:noProof/>
          <w:szCs w:val="22"/>
        </w:rPr>
        <w:drawing>
          <wp:inline distT="0" distB="0" distL="0" distR="0" wp14:anchorId="14084BEA" wp14:editId="3B7CDDDA">
            <wp:extent cx="5967617" cy="3243635"/>
            <wp:effectExtent l="0" t="0" r="1905" b="0"/>
            <wp:docPr id="1383274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74391"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5425" cy="3264185"/>
                    </a:xfrm>
                    <a:prstGeom prst="rect">
                      <a:avLst/>
                    </a:prstGeom>
                  </pic:spPr>
                </pic:pic>
              </a:graphicData>
            </a:graphic>
          </wp:inline>
        </w:drawing>
      </w:r>
    </w:p>
    <w:p w14:paraId="20E6D907" w14:textId="632BFC06" w:rsidR="00B65062" w:rsidRDefault="7DCEC026" w:rsidP="004C2431">
      <w:pPr>
        <w:pStyle w:val="Caption1"/>
      </w:pPr>
      <w:r>
        <w:t>Fig</w:t>
      </w:r>
      <w:r w:rsidR="1B405433">
        <w:t>ure</w:t>
      </w:r>
      <w:r>
        <w:t xml:space="preserve"> </w:t>
      </w:r>
      <w:r w:rsidR="56E1D991">
        <w:t>5</w:t>
      </w:r>
      <w:r>
        <w:t xml:space="preserve">. </w:t>
      </w:r>
      <w:r w:rsidR="1A468086">
        <w:t xml:space="preserve">Prediction Performance metrics for the four model algorithms (rf: </w:t>
      </w:r>
      <w:r w:rsidR="00441D50">
        <w:t>r</w:t>
      </w:r>
      <w:r w:rsidR="1A468086">
        <w:t xml:space="preserve">andom </w:t>
      </w:r>
      <w:r w:rsidR="00441D50">
        <w:t>f</w:t>
      </w:r>
      <w:r w:rsidR="1A468086">
        <w:t xml:space="preserve">orest, et: </w:t>
      </w:r>
      <w:r w:rsidR="00441D50">
        <w:t>e</w:t>
      </w:r>
      <w:r w:rsidR="1A468086">
        <w:t xml:space="preserve">xtra </w:t>
      </w:r>
      <w:r w:rsidR="00441D50">
        <w:t>t</w:t>
      </w:r>
      <w:r w:rsidR="1A468086">
        <w:t xml:space="preserve">rees, </w:t>
      </w:r>
      <w:proofErr w:type="spellStart"/>
      <w:r w:rsidR="1A468086">
        <w:t>xgb</w:t>
      </w:r>
      <w:proofErr w:type="spellEnd"/>
      <w:r w:rsidR="1A468086">
        <w:t xml:space="preserve">: </w:t>
      </w:r>
      <w:r w:rsidR="00441D50">
        <w:t>e</w:t>
      </w:r>
      <w:r w:rsidR="1A468086">
        <w:t xml:space="preserve">xtreme </w:t>
      </w:r>
      <w:r w:rsidR="00441D50">
        <w:t>g</w:t>
      </w:r>
      <w:r w:rsidR="1A468086">
        <w:t xml:space="preserve">radient </w:t>
      </w:r>
      <w:r w:rsidR="00441D50">
        <w:t>b</w:t>
      </w:r>
      <w:r w:rsidR="1A468086">
        <w:t xml:space="preserve">oost , </w:t>
      </w:r>
      <w:proofErr w:type="spellStart"/>
      <w:r w:rsidR="1A468086">
        <w:t>lgbm</w:t>
      </w:r>
      <w:proofErr w:type="spellEnd"/>
      <w:r w:rsidR="1A468086">
        <w:t xml:space="preserve">: </w:t>
      </w:r>
      <w:r w:rsidR="00441D50">
        <w:t>l</w:t>
      </w:r>
      <w:r w:rsidR="1A468086">
        <w:t xml:space="preserve">ight </w:t>
      </w:r>
      <w:r w:rsidR="00441D50">
        <w:t>g</w:t>
      </w:r>
      <w:r w:rsidR="1A468086">
        <w:t xml:space="preserve">radient </w:t>
      </w:r>
      <w:r w:rsidR="00441D50">
        <w:t>b</w:t>
      </w:r>
      <w:r w:rsidR="1A468086">
        <w:t xml:space="preserve">oosting </w:t>
      </w:r>
      <w:r w:rsidR="00441D50">
        <w:t>m</w:t>
      </w:r>
      <w:r w:rsidR="1A468086">
        <w:t>achine)</w:t>
      </w:r>
      <w:r w:rsidR="05A828FB">
        <w:t xml:space="preserve"> used to develop Species Distribution Models (SDMs) for the six rodent reservoir species of the three New World Arenaviruses (NWAs)</w:t>
      </w:r>
      <w:r w:rsidR="75383C86">
        <w:t xml:space="preserve">, namely, Guanarito virus (GTOV), Machupo virus (MACV) and </w:t>
      </w:r>
      <w:proofErr w:type="spellStart"/>
      <w:r w:rsidR="75383C86">
        <w:t>Junin</w:t>
      </w:r>
      <w:proofErr w:type="spellEnd"/>
      <w:r w:rsidR="75383C86">
        <w:t xml:space="preserve"> virus (JUNV)</w:t>
      </w:r>
      <w:r w:rsidR="00AD938F">
        <w:t xml:space="preserve">. A. 5-fold cross-validation metrics. B. Test-set prediction metrics. All scores </w:t>
      </w:r>
      <w:r w:rsidR="75383C86">
        <w:t>have % units.</w:t>
      </w:r>
    </w:p>
    <w:p w14:paraId="3B6DB626" w14:textId="69067DCD" w:rsidR="00402F13" w:rsidRPr="003C2D3E" w:rsidRDefault="00402F13" w:rsidP="004C2431">
      <w:pPr>
        <w:pStyle w:val="Caption1"/>
      </w:pPr>
    </w:p>
    <w:p w14:paraId="4F18F62E" w14:textId="3B1D229E" w:rsidR="00C61380" w:rsidRDefault="0FAEE062" w:rsidP="00062C4E">
      <w:r>
        <w:t xml:space="preserve">Overall, our models </w:t>
      </w:r>
      <w:r w:rsidR="41CE80EF">
        <w:t xml:space="preserve">had a Cross-Validation (CV) accuracy between </w:t>
      </w:r>
      <w:r w:rsidR="5C0D0787">
        <w:t>77</w:t>
      </w:r>
      <w:r w:rsidR="26902B83">
        <w:t>%</w:t>
      </w:r>
      <w:r w:rsidR="5C0D0787">
        <w:t xml:space="preserve"> to 87%</w:t>
      </w:r>
      <w:r w:rsidR="26902B83">
        <w:t>. The recall score for species presence (recall for positives) ranged between 80% to 87% and the F1 scores were bet</w:t>
      </w:r>
      <w:r w:rsidR="233381E0">
        <w:t>wee</w:t>
      </w:r>
      <w:r w:rsidR="26902B83">
        <w:t xml:space="preserve">n 77% and 88% with a 12% to 20% </w:t>
      </w:r>
      <w:r w:rsidR="615BEA8D">
        <w:t>false positive responses</w:t>
      </w:r>
      <w:r w:rsidR="6D93087A">
        <w:t xml:space="preserve"> (Figure </w:t>
      </w:r>
      <w:r w:rsidR="00572DC9">
        <w:t>5</w:t>
      </w:r>
      <w:r w:rsidR="6D93087A">
        <w:t>A)</w:t>
      </w:r>
      <w:r w:rsidR="615BEA8D">
        <w:t>.</w:t>
      </w:r>
      <w:r w:rsidR="6BCA0481">
        <w:t xml:space="preserve"> The metrics based on</w:t>
      </w:r>
      <w:r w:rsidR="3C96F360">
        <w:t xml:space="preserve"> the</w:t>
      </w:r>
      <w:r w:rsidR="6BCA0481">
        <w:t xml:space="preserve"> test set (25% of the </w:t>
      </w:r>
      <w:r w:rsidR="100846A7">
        <w:t xml:space="preserve">overall data) were not dissimilar to the </w:t>
      </w:r>
      <w:r w:rsidR="0C8A9FC3">
        <w:t xml:space="preserve">metrics on </w:t>
      </w:r>
      <w:r w:rsidR="292A5560">
        <w:t xml:space="preserve">the </w:t>
      </w:r>
      <w:r w:rsidR="0C8A9FC3">
        <w:t xml:space="preserve">CV set (Figure </w:t>
      </w:r>
      <w:r w:rsidR="00572DC9">
        <w:t>5</w:t>
      </w:r>
      <w:r w:rsidR="0C8A9FC3">
        <w:t>B).</w:t>
      </w:r>
      <w:r w:rsidR="523759D0">
        <w:t xml:space="preserve"> </w:t>
      </w:r>
      <w:r w:rsidR="5946390B">
        <w:t xml:space="preserve">In terms of predicting true presences, </w:t>
      </w:r>
      <w:r w:rsidR="317C37D0">
        <w:t>there were no clear differences in the confusion matrices</w:t>
      </w:r>
      <w:r w:rsidR="00E05695">
        <w:t xml:space="preserve"> (misclassification matrices; see Supplementary Figure S2.3</w:t>
      </w:r>
      <w:r w:rsidR="00833812">
        <w:t>).</w:t>
      </w:r>
      <w:r w:rsidR="317C37D0">
        <w:t xml:space="preserve"> </w:t>
      </w:r>
    </w:p>
    <w:p w14:paraId="1FBA0901" w14:textId="544DB920" w:rsidR="002B33DD" w:rsidRPr="003C2D3E" w:rsidRDefault="70DD3AD2" w:rsidP="00062C4E">
      <w:r>
        <w:t>The performance metrics magnitude was proportional to the number of historical occurrences for the rodent species</w:t>
      </w:r>
      <w:r w:rsidR="19E9A3DA">
        <w:t xml:space="preserve"> in both validation and test datasets</w:t>
      </w:r>
      <w:r>
        <w:t>.</w:t>
      </w:r>
      <w:r w:rsidR="19E9A3DA">
        <w:t xml:space="preserve"> </w:t>
      </w:r>
      <w:r>
        <w:t xml:space="preserve">This is in line with </w:t>
      </w:r>
      <w:r w:rsidR="224D33CD">
        <w:t xml:space="preserve">some of the </w:t>
      </w:r>
      <w:r>
        <w:t xml:space="preserve">prior studies which reported that the SDMs were sensitive to the </w:t>
      </w:r>
      <w:r w:rsidR="3BCC4BAB">
        <w:t>number</w:t>
      </w:r>
      <w:r w:rsidR="08CDF561">
        <w:t xml:space="preserve"> of positive signals in the sample data</w:t>
      </w:r>
      <w:r w:rsidR="224D33CD">
        <w:t xml:space="preserve"> </w:t>
      </w:r>
      <w:r w:rsidR="00CC1008">
        <w:fldChar w:fldCharType="begin"/>
      </w:r>
      <w:r w:rsidR="00BB6316">
        <w:instrText xml:space="preserve"> ADDIN ZOTERO_ITEM CSL_CITATION {"citationID":"a25u1i9rdbp","properties":{"formattedCitation":"\\super 53\\uc0\\u8211{}56\\nosupersub{}","plainCitation":"53–56","noteIndex":0},"citationItems":[{"id":1069,"uris":["http://zotero.org/groups/5467322/items/QUBVU47X"],"itemData":{"id":1069,"type":"article-journal","abstract":"Species distribution modeling (SDM) is an essential method in ecology and conservation. SDMs are often calibrated within one country's borders, typically along a limited environmental gradient with biased and incomplete data, making the quality of these models questionable. In this study, we evaluated how adequate are national presence-only data for calibrating regional SDMs. We trained SDMs for Egyptian bat species at two different scales: only within Egypt and at a species-specific global extent. We used two modeling algorithms: Maxent and elastic net, both under the point-process modeling framework. For each modeling algorithm, we measured the congruence of the predictions of global and regional models for Egypt, assuming that the lower the congruence, the lower the appropriateness of the Egyptian dataset to describe the species' niche. We inspected the effect of incorporating predictions from global models as additional predictor (“prior”) to regional models, and quantified the improvement in terms of AUC and the congruence between regional models run with and without priors. Moreover, we analyzed predictive performance improvements after correction for sampling bias at both scales. On average, predictions from global and regional models in Egypt only weakly concur. Collectively, the use of priors did not lead to much improvement: similar AUC and high congruence between regional models calibrated with and without priors. Correction for sampling bias led to higher model performance, whatever prior used, making the use of priors less pronounced. Under biased and incomplete sampling, the use of global bats data did not improve regional model performance. Without enough bias-free regional data, we cannot objectively identify the actual improvement of regional models after incorporating information from the global niche. However, we still believe in great potential for global model predictions to guide future surveys and improve regional sampling in data-poor regions.","container-title":"Ecology and Evolution","DOI":"10.1002/ece3.3834","ISSN":"2045-7758","issue":"4","language":"en","license":"© 2018 The Authors. Ecology and Evolution published by John Wiley &amp; Sons Ltd.","note":"_eprint: https://onlinelibrary.wiley.com/doi/pdf/10.1002/ece3.3834","page":"2196-2206","source":"Wiley Online Library","title":"Wrong, but useful: regional species distribution models may not be improved by range-wide data under biased sampling","title-short":"Wrong, but useful","volume":"8","author":[{"family":"El-Gabbas","given":"Ahmed"},{"family":"Dormann","given":"Carsten F."}],"issued":{"date-parts":[["2018"]]}}},{"id":705,"uris":["http://zotero.org/groups/5467322/items/UN7XHWW8"],"itemData":{"id":705,"type":"article-journal","abstract":"Species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Systematics","DOI":"10.1146/annurev.ecolsys.110308.120159","ISSN":"1543-592X, 1545-2069","issue":"Volume 40, 2009","language":"en","note":"publisher: Annual Reviews","page":"677-697","source":"www.annualreviews.org","title":"Species Distribution Models: Ecological Explanation and Prediction Across Space and Time","title-short":"Species Distribution Models","volume":"40","author":[{"family":"Elith","given":"Jane"},{"family":"Leathwick","given":"John R."}],"issued":{"date-parts":[["2009",12,1]]}}},{"id":1067,"uris":["http://zotero.org/groups/5467322/items/CW75VLWG"],"itemData":{"id":1067,"type":"article-journal","abstract":"Species distribution models (SDMs) are essential tools to aid conservation biologists in evaluating the combined effects of environmental change and human activities on natural habitats and for...","container-title":"Marine Ecology Progress Series","DOI":"10.3354/meps12538","ISSN":"1616-1599, 0171-8630","language":"en","page":"149-164","source":"www.int-res.com","title":"Methods for improving species distribution models in data-poor areas: example of sub-Antarctic benthic species on the Kerguelen Plateau","title-short":"Methods for improving species distribution models in data-poor areas","volume":"594","author":[{"family":"Guillaumot","given":"Charlène"},{"family":"Martin","given":"Alexis"},{"family":"Eléaume","given":"Marc"},{"family":"Saucède","given":"Thomas"}],"issued":{"date-parts":[["2018",4,26]]}}},{"id":1071,"uris":["http://zotero.org/groups/5467322/items/KRNDPP5K"],"itemData":{"id":1071,"type":"article-journal","abstract":"A wide range of modelling algorithms is used by ecologists, conservation practitioners, and others to predict species ranges from point locality data. Unfortunately, the amount of data available is limited for many taxa and regions, making it essential to quantify the sensitivity of these algorithms to sample size. This is the first study to address this need by rigorously evaluating a broad suite of algorithms with independent presence–absence data from multiple species and regions. We evaluated predictions from 12 algorithms for 46 species (from six different regions of the world) at three sample sizes (100, 30, and 10 records). We used data from natural history collections to run the models, and evaluated the quality of model predictions with area under the receiver operating characteristic curve (AUC). With decreasing sample size, model accuracy decreased and variability increased across species and between models. Novel modelling methods that incorporate both interactions between predictor variables and complex response shapes (i.e. GBM, MARS-INT, BRUTO) performed better than most methods at large sample sizes but not at the smallest sample sizes. Other algorithms were much less sensitive to sample size, including an algorithm based on maximum entropy (MAXENT) that had among the best predictive power across all sample sizes. Relative to other algorithms, a distance metric algorithm (DOMAIN) and a genetic algorithm (OM-GARP) had intermediate performance at the largest sample size and among the best performance at the lowest sample size. No algorithm predicted consistently well with small sample size (n &lt; 30) and this should encourage highly conservative use of predictions based on small sample size and restrict their use to exploratory modelling.","container-title":"Diversity and Distributions","DOI":"10.1111/j.1472-4642.2008.00482.x","ISSN":"1472-4642","issue":"5","language":"en","license":"© 2008 The Authors. Journal compilation © 2008 Blackwell Publishing Ltd","note":"_eprint: https://onlinelibrary.wiley.com/doi/pdf/10.1111/j.1472-4642.2008.00482.x","page":"763-773","source":"Wiley Online Library","title":"Effects of sample size on the performance of species distribution models","volume":"14","author":[{"family":"Wisz","given":"M. S."},{"family":"Hijmans","given":"R. J."},{"family":"Li","given":"J."},{"family":"Peterson","given":"A. T."},{"family":"Graham","given":"C. H."},{"family":"Guisan","given":"A."},{"family":"Group","given":"NCEAS Predicting Species Distributions Working"}],"issued":{"date-parts":[["2008"]]}}}],"schema":"https://github.com/citation-style-language/schema/raw/master/csl-citation.json"} </w:instrText>
      </w:r>
      <w:r w:rsidR="00CC1008">
        <w:fldChar w:fldCharType="separate"/>
      </w:r>
      <w:r w:rsidR="00BB6316" w:rsidRPr="00BB6316">
        <w:rPr>
          <w:rFonts w:cs="Arial"/>
          <w:kern w:val="0"/>
          <w:vertAlign w:val="superscript"/>
        </w:rPr>
        <w:t>53–56</w:t>
      </w:r>
      <w:r w:rsidR="00CC1008">
        <w:fldChar w:fldCharType="end"/>
      </w:r>
      <w:r w:rsidR="08CDF561">
        <w:t xml:space="preserve">. Further, the geospatial variation within the extent of each species’ habitat also </w:t>
      </w:r>
      <w:r w:rsidR="08CDF561">
        <w:lastRenderedPageBreak/>
        <w:t xml:space="preserve">influenced the performance of the model in projecting </w:t>
      </w:r>
      <w:r w:rsidR="54BAA448">
        <w:t xml:space="preserve">species presence in </w:t>
      </w:r>
      <w:r w:rsidR="08CDF561">
        <w:t>future scenarios</w:t>
      </w:r>
      <w:r w:rsidR="54BAA448">
        <w:t>.</w:t>
      </w:r>
      <w:r w:rsidR="3BCC4BAB">
        <w:t xml:space="preserve"> This was conforming to prior </w:t>
      </w:r>
      <w:r w:rsidR="224D33CD">
        <w:t>literature</w:t>
      </w:r>
      <w:r w:rsidR="3BCC4BAB">
        <w:t xml:space="preserve"> in ensemble modeling </w:t>
      </w:r>
      <w:r w:rsidR="05F1298A">
        <w:t xml:space="preserve">in ecological studies </w:t>
      </w:r>
      <w:r w:rsidR="004243F2">
        <w:fldChar w:fldCharType="begin"/>
      </w:r>
      <w:r w:rsidR="00BB6316">
        <w:instrText xml:space="preserve"> ADDIN ZOTERO_ITEM CSL_CITATION {"citationID":"a1s73dvcide","properties":{"formattedCitation":"\\super 54,56\\uc0\\u8211{}58\\nosupersub{}","plainCitation":"54,56–58","noteIndex":0},"citationItems":[{"id":1073,"uris":["http://zotero.org/groups/5467322/items/NYUDQS8J"],"itemData":{"id":1073,"type":"article-journal","abstract":"The aim of this study was to analyse the effects of species geographical and environmental ranges on the predictive performances of species distribution models (SDMs). We explored the usefulness of ensemble modelling approaches and tested whether species attributes influenced the outcomes of such approaches. Eight SDMs were used to model the current distribution of 35 fish species at 1110 stream sections in France. We first quantified the consensus among the resulting set of predictions for each fish species. Next, we created an average model by taking the average of the individual model predictions and tested whether the average model improved the predictive performances of single SDMs. Lastly, we described the ranges of fish species along four gradients: latitudinal, thermal, stream gradient (i.e. upstream-downstream) and elevation. After accounting for the effects of phylogenetic relatedness and species prevalence, these four species attributes were related to the observed variations in both consensus among SDMs and predictive performances by using generalized estimation equations. Our results highlight the usefulness of ensemble approaches for identifying geographical areas of agreement among predictions. Although the geographical extent of species had no effect on the performances of SDMs, we demonstrated that more consensual and accurate predictions were obtained for species with low thermal and elevation ranges, validating the hypothesis that specialist species yield models with higher accuracy than generalist ones. We emphasized that significant improvements in the accuracy of SDMs can be achieved by using an average model. Furthermore, these improvements were higher for species with smaller ranges along the four gradients studied. The geographical extent and ranges of species along environmental gradients provide promising insights into our understanding of uncertainties in species distribution modelling.","container-title":"Ecography","DOI":"10.1111/j.1600-0587.2010.06152.x","ISSN":"1600-0587","issue":"1","language":"en","license":"© 2011 The Authors","note":"_eprint: https://nsojournals.onlinelibrary.wiley.com/doi/pdf/10.1111/j.1600-0587.2010.06152.x","page":"9-17","source":"Wiley Online Library","title":"Ensemble modelling of species distribution: the effects of geographical and environmental ranges","title-short":"Ensemble modelling of species distribution","volume":"34","author":[{"family":"Grenouillet","given":"Gael"},{"family":"Buisson","given":"Laetitia"},{"family":"Casajus","given":"Nicolas"},{"family":"Lek","given":"Sovan"}],"issued":{"date-parts":[["2011"]]}}},{"id":1071,"uris":["http://zotero.org/groups/5467322/items/KRNDPP5K"],"itemData":{"id":1071,"type":"article-journal","abstract":"A wide range of modelling algorithms is used by ecologists, conservation practitioners, and others to predict species ranges from point locality data. Unfortunately, the amount of data available is limited for many taxa and regions, making it essential to quantify the sensitivity of these algorithms to sample size. This is the first study to address this need by rigorously evaluating a broad suite of algorithms with independent presence–absence data from multiple species and regions. We evaluated predictions from 12 algorithms for 46 species (from six different regions of the world) at three sample sizes (100, 30, and 10 records). We used data from natural history collections to run the models, and evaluated the quality of model predictions with area under the receiver operating characteristic curve (AUC). With decreasing sample size, model accuracy decreased and variability increased across species and between models. Novel modelling methods that incorporate both interactions between predictor variables and complex response shapes (i.e. GBM, MARS-INT, BRUTO) performed better than most methods at large sample sizes but not at the smallest sample sizes. Other algorithms were much less sensitive to sample size, including an algorithm based on maximum entropy (MAXENT) that had among the best predictive power across all sample sizes. Relative to other algorithms, a distance metric algorithm (DOMAIN) and a genetic algorithm (OM-GARP) had intermediate performance at the largest sample size and among the best performance at the lowest sample size. No algorithm predicted consistently well with small sample size (n &lt; 30) and this should encourage highly conservative use of predictions based on small sample size and restrict their use to exploratory modelling.","container-title":"Diversity and Distributions","DOI":"10.1111/j.1472-4642.2008.00482.x","ISSN":"1472-4642","issue":"5","language":"en","license":"© 2008 The Authors. Journal compilation © 2008 Blackwell Publishing Ltd","note":"_eprint: https://onlinelibrary.wiley.com/doi/pdf/10.1111/j.1472-4642.2008.00482.x","page":"763-773","source":"Wiley Online Library","title":"Effects of sample size on the performance of species distribution models","volume":"14","author":[{"family":"Wisz","given":"M. S."},{"family":"Hijmans","given":"R. J."},{"family":"Li","given":"J."},{"family":"Peterson","given":"A. T."},{"family":"Graham","given":"C. H."},{"family":"Guisan","given":"A."},{"family":"Group","given":"NCEAS Predicting Species Distributions Working"}],"issued":{"date-parts":[["2008"]]}}},{"id":705,"uris":["http://zotero.org/groups/5467322/items/UN7XHWW8"],"itemData":{"id":705,"type":"article-journal","abstract":"Species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Systematics","DOI":"10.1146/annurev.ecolsys.110308.120159","ISSN":"1543-592X, 1545-2069","issue":"Volume 40, 2009","language":"en","note":"publisher: Annual Reviews","page":"677-697","source":"www.annualreviews.org","title":"Species Distribution Models: Ecological Explanation and Prediction Across Space and Time","title-short":"Species Distribution Models","volume":"40","author":[{"family":"Elith","given":"Jane"},{"family":"Leathwick","given":"John R."}],"issued":{"date-parts":[["2009",12,1]]}}},{"id":1075,"uris":["http://zotero.org/groups/5467322/items/QFTNPGAJ"],"itemData":{"id":1075,"type":"article-journal","abstract":"Species distribution models (SDM) have been routinely used for the purpose of species conservation and biodiversity management, especially in the context of global climate change. However, there is little knowledge about the uncertainty source on the SDM for the predictions in aquatic ecosystems, especially in the large-scale research. Therefore, we contribute to the first perspective on the uncertainties of SDMs in predicting fish species distribution in lake ecosystems. In total, 92 fish species were predicted with climatic and geographical variables, respectively, using nine widely implemented species distribution models. Generally, we focused on the potential impacts from two main kinds of uncertainty sources: species characteristics (containing species prevalence, altitude range, temperature range and precipitation range) and model technique (calibration technique and evaluation technique). Finally, our results highlight that predictions from single SDM were so variable and unreliable for all species while ensemble approaches could yield more accurate predictions; we also found that there was no significant influence on the model outcomes from the evaluation measures; we emphasized that species characteristics as species prevalence, altitude range size and precipitation range size would strongly affect the outcomes of SDMs, but temperature range size didn’t show a significant influence; our findings finally verified the hypothesis that species distributed with a smaller range size could be more accurately predicted than species with large range size was plausible in aquatic ecosystems. Our research would provide promising insights into the prediction of fish species in aquatic ecosystems under the impacts of global climate change, especially for the conservation of endemic fish species in China. Moreover, our results improved the understanding of uncertainties from species characteristics and modelling techniques in species distribution model.","collection-title":"Special Issue: Ecological Modelling for Ecosystem Sustainability: Selected papers presented at the 19th ISEM Conference, 28-31 October 2013, Toulouse, France","container-title":"Ecological Modelling","DOI":"10.1016/j.ecolmodel.2014.08.002","ISSN":"0304-3800","journalAbbreviation":"Ecological Modelling","page":"67-75","source":"ScienceDirect","title":"Uncertainty in ensemble modelling of large-scale species distribution: Effects from species characteristics and model techniques","title-short":"Uncertainty in ensemble modelling of large-scale species distribution","volume":"306","author":[{"family":"Guo","given":"Chuanbo"},{"family":"Lek","given":"Sovan"},{"family":"Ye","given":"Shaowen"},{"family":"Li","given":"Wei"},{"family":"Liu","given":"Jiashou"},{"family":"Li","given":"Zhongjie"}],"issued":{"date-parts":[["2015",6,24]]}}}],"schema":"https://github.com/citation-style-language/schema/raw/master/csl-citation.json"} </w:instrText>
      </w:r>
      <w:r w:rsidR="004243F2">
        <w:fldChar w:fldCharType="separate"/>
      </w:r>
      <w:r w:rsidR="00BB6316" w:rsidRPr="00BB6316">
        <w:rPr>
          <w:rFonts w:cs="Arial"/>
          <w:kern w:val="0"/>
          <w:vertAlign w:val="superscript"/>
        </w:rPr>
        <w:t>54,56–58</w:t>
      </w:r>
      <w:r w:rsidR="004243F2">
        <w:fldChar w:fldCharType="end"/>
      </w:r>
      <w:r w:rsidR="3BCC4BAB">
        <w:t xml:space="preserve">. </w:t>
      </w:r>
      <w:r w:rsidR="19E9A3DA">
        <w:t>The similarity between the predictive performance on both validation and test datasets suggested that the models were not biased or overfit to the training data.</w:t>
      </w:r>
    </w:p>
    <w:p w14:paraId="53ABD591" w14:textId="442A53F3" w:rsidR="7540D756" w:rsidRDefault="7540D756" w:rsidP="7540D756">
      <w:pPr>
        <w:pStyle w:val="Heading2"/>
      </w:pPr>
    </w:p>
    <w:p w14:paraId="0E5D1BA9" w14:textId="77777777" w:rsidR="001C5B5B" w:rsidRDefault="001C5B5B" w:rsidP="009D52FA">
      <w:pPr>
        <w:pStyle w:val="Heading2"/>
      </w:pPr>
      <w:r>
        <w:t>General Discussion</w:t>
      </w:r>
    </w:p>
    <w:p w14:paraId="33DDAFDA" w14:textId="5AD73AED" w:rsidR="000A0C82" w:rsidRDefault="20656070" w:rsidP="00E87767">
      <w:r>
        <w:t>This</w:t>
      </w:r>
      <w:r w:rsidR="3BE90139">
        <w:t xml:space="preserve"> study aimed to establish</w:t>
      </w:r>
      <w:r w:rsidR="4538CF24">
        <w:t xml:space="preserve"> the long-term impacts of climate change and associated </w:t>
      </w:r>
      <w:r w:rsidR="4D54DC31">
        <w:t>anthropogenic</w:t>
      </w:r>
      <w:r w:rsidR="4538CF24">
        <w:t xml:space="preserve"> features on the risk of NWA zoonotic spillover in South America. We predicted</w:t>
      </w:r>
      <w:r w:rsidR="1E9195FE">
        <w:t xml:space="preserve"> an</w:t>
      </w:r>
      <w:r w:rsidR="4538CF24">
        <w:t xml:space="preserve"> expansion in the </w:t>
      </w:r>
      <w:r w:rsidR="4B5EACA3">
        <w:t>spillover risk</w:t>
      </w:r>
      <w:r w:rsidR="4538CF24">
        <w:t xml:space="preserve"> for NWAs beyond the historically reported endemic zones in South America. </w:t>
      </w:r>
      <w:r w:rsidR="1CFB2E92">
        <w:t xml:space="preserve">These </w:t>
      </w:r>
      <w:r w:rsidR="115CA63E">
        <w:t xml:space="preserve">historically endemic </w:t>
      </w:r>
      <w:r w:rsidR="1CFB2E92">
        <w:t>areas</w:t>
      </w:r>
      <w:r w:rsidR="20AEE146">
        <w:t xml:space="preserve"> </w:t>
      </w:r>
      <w:r w:rsidR="4538CF24">
        <w:t xml:space="preserve">are expected to </w:t>
      </w:r>
      <w:r w:rsidR="5E466B81">
        <w:t xml:space="preserve">undergo </w:t>
      </w:r>
      <w:r w:rsidR="4538CF24">
        <w:t>significant land use changes</w:t>
      </w:r>
      <w:r w:rsidR="4DE774A7">
        <w:t xml:space="preserve"> driven by changes in temperature, precipitation and seasonality patterns</w:t>
      </w:r>
      <w:r w:rsidR="6E10E8C8">
        <w:t>,</w:t>
      </w:r>
      <w:r w:rsidR="4538CF24">
        <w:t xml:space="preserve"> such as </w:t>
      </w:r>
      <w:r w:rsidR="39E346DC">
        <w:t xml:space="preserve">the </w:t>
      </w:r>
      <w:r w:rsidR="4538CF24">
        <w:t>conversion of forests to arable lands</w:t>
      </w:r>
      <w:r w:rsidR="4CFCD22A">
        <w:t xml:space="preserve"> and </w:t>
      </w:r>
      <w:r w:rsidR="63B14C69">
        <w:t>(</w:t>
      </w:r>
      <w:r w:rsidR="4538CF24">
        <w:t>semi</w:t>
      </w:r>
      <w:r w:rsidR="5DE121B5">
        <w:t>-</w:t>
      </w:r>
      <w:r w:rsidR="63B14C69">
        <w:t>)</w:t>
      </w:r>
      <w:r w:rsidR="4538CF24">
        <w:t xml:space="preserve">urban </w:t>
      </w:r>
      <w:r w:rsidR="4D54DC31">
        <w:t>regions</w:t>
      </w:r>
      <w:r w:rsidR="20AEE146">
        <w:t xml:space="preserve"> </w:t>
      </w:r>
      <w:r w:rsidR="4538CF24">
        <w:t xml:space="preserve">. Further, we predicted that certain regions in South America, especially those around </w:t>
      </w:r>
      <w:r w:rsidR="09FA1ECF">
        <w:t xml:space="preserve">international </w:t>
      </w:r>
      <w:r w:rsidR="4538CF24">
        <w:t>borders</w:t>
      </w:r>
      <w:r w:rsidR="20E0CDC6">
        <w:t>,</w:t>
      </w:r>
      <w:r w:rsidR="4538CF24">
        <w:t xml:space="preserve"> would see a rise in </w:t>
      </w:r>
      <w:r w:rsidR="4B5EACA3">
        <w:t>outbreaks</w:t>
      </w:r>
      <w:r w:rsidR="4538CF24">
        <w:t xml:space="preserve"> due to </w:t>
      </w:r>
      <w:r w:rsidR="060C6BD2">
        <w:t xml:space="preserve">the </w:t>
      </w:r>
      <w:r w:rsidR="4538CF24">
        <w:t>overlap</w:t>
      </w:r>
      <w:r w:rsidR="4DF01963">
        <w:t>ping</w:t>
      </w:r>
      <w:r w:rsidR="4538CF24">
        <w:t xml:space="preserve"> of species distributions of NWA rodent reservoirs. We</w:t>
      </w:r>
      <w:r w:rsidR="1C3EEDCE">
        <w:t xml:space="preserve"> </w:t>
      </w:r>
      <w:r w:rsidR="4B5EACA3">
        <w:t>established</w:t>
      </w:r>
      <w:r w:rsidR="1C3EEDCE">
        <w:t xml:space="preserve"> that </w:t>
      </w:r>
      <w:r w:rsidR="4B5EACA3">
        <w:t xml:space="preserve">the predicted </w:t>
      </w:r>
      <w:r w:rsidR="0D841831">
        <w:t xml:space="preserve">risk of </w:t>
      </w:r>
      <w:r w:rsidR="33D1D8BB">
        <w:t xml:space="preserve">arenavirus </w:t>
      </w:r>
      <w:r w:rsidR="5DC79062">
        <w:t>zoonotic</w:t>
      </w:r>
      <w:r w:rsidR="0D841831">
        <w:t xml:space="preserve"> transmission</w:t>
      </w:r>
      <w:r w:rsidR="33D1D8BB">
        <w:t xml:space="preserve"> and </w:t>
      </w:r>
      <w:r w:rsidR="6D37A7D5">
        <w:t xml:space="preserve">NWA </w:t>
      </w:r>
      <w:r w:rsidR="1C3EEDCE">
        <w:t>rodent reservoir</w:t>
      </w:r>
      <w:r w:rsidR="0244D24B">
        <w:t>s</w:t>
      </w:r>
      <w:r w:rsidR="1C3EEDCE">
        <w:t xml:space="preserve"> </w:t>
      </w:r>
      <w:r w:rsidR="33D1D8BB">
        <w:t xml:space="preserve">are </w:t>
      </w:r>
      <w:r w:rsidR="1C3EEDCE">
        <w:t xml:space="preserve">sensitive to </w:t>
      </w:r>
      <w:r w:rsidR="04048BD2">
        <w:t>different</w:t>
      </w:r>
      <w:r w:rsidR="40CE1698">
        <w:t xml:space="preserve"> </w:t>
      </w:r>
      <w:r w:rsidR="4538CF24">
        <w:t>bioclimatic and land-based features.</w:t>
      </w:r>
      <w:r w:rsidR="65701DA8">
        <w:t xml:space="preserve"> </w:t>
      </w:r>
      <w:r w:rsidR="4986804C">
        <w:t>Through this study we made advances in obtaining insights on understudied but highly impactful zoonotic diseases such as NWAs and the impact of climate change on the</w:t>
      </w:r>
      <w:r w:rsidR="31858362">
        <w:t>ir</w:t>
      </w:r>
      <w:r w:rsidR="4986804C">
        <w:t xml:space="preserve"> zoonotic risks.</w:t>
      </w:r>
      <w:r w:rsidR="00E87767">
        <w:t xml:space="preserve"> </w:t>
      </w:r>
      <w:r w:rsidR="0991AD99">
        <w:t>Our models used an</w:t>
      </w:r>
      <w:r w:rsidR="0415D386">
        <w:t xml:space="preserve"> epidemiological </w:t>
      </w:r>
      <w:r w:rsidR="7015B7E9">
        <w:t xml:space="preserve">perspective </w:t>
      </w:r>
      <w:r w:rsidR="0415D386">
        <w:t xml:space="preserve">to link the habitat patterns of NWA rodent reservoirs </w:t>
      </w:r>
      <w:r w:rsidR="2D564860">
        <w:t xml:space="preserve">to </w:t>
      </w:r>
      <w:r w:rsidR="0415D386">
        <w:t xml:space="preserve">the possibility of </w:t>
      </w:r>
      <w:r w:rsidR="4945746B">
        <w:t xml:space="preserve">a </w:t>
      </w:r>
      <w:r w:rsidR="0415D386">
        <w:t xml:space="preserve">spillover outbreak in humans. This involved integration of human population and estimated rodent population </w:t>
      </w:r>
      <w:r w:rsidR="00FB3BC1">
        <w:t>distributions</w:t>
      </w:r>
      <w:r w:rsidR="0415D386">
        <w:t xml:space="preserve"> </w:t>
      </w:r>
      <w:r w:rsidR="006B2A07">
        <w:t xml:space="preserve">to inform </w:t>
      </w:r>
      <w:r w:rsidR="0415D386">
        <w:t>the force-of-infection</w:t>
      </w:r>
      <w:r w:rsidR="22840D9D">
        <w:t xml:space="preserve"> metric</w:t>
      </w:r>
      <w:r w:rsidR="0415D386">
        <w:t xml:space="preserve">. Therefore, </w:t>
      </w:r>
      <w:r w:rsidR="22450CBA">
        <w:t xml:space="preserve">a higher </w:t>
      </w:r>
      <w:r w:rsidR="0415D386">
        <w:t xml:space="preserve">FOI (representing the spillover risk) was interpreted as a higher probability of the reservoirs’ presence as well as a higher probability of spillover from an infectious reservoir animal to </w:t>
      </w:r>
      <w:r w:rsidR="42AC0753">
        <w:t xml:space="preserve">the </w:t>
      </w:r>
      <w:r w:rsidR="0415D386">
        <w:t xml:space="preserve">human(s) it encounters. This interpretation was not unlike multiple prior studies that used species distribution models in determining habitat suitability for disease vectors and reservoirs </w:t>
      </w:r>
      <w:r w:rsidR="000A0C82">
        <w:fldChar w:fldCharType="begin"/>
      </w:r>
      <w:r w:rsidR="00BB6316">
        <w:instrText xml:space="preserve"> ADDIN ZOTERO_ITEM CSL_CITATION {"citationID":"gSchsU8f","properties":{"formattedCitation":"\\super 59\\nosupersub{}","plainCitation":"59","noteIndex":0},"citationItems":[{"id":848,"uris":["http://zotero.org/groups/5467322/items/LRJE6I66"],"itemData":{"id":848,"type":"article-journal","abstract":"&lt;sec&gt;&lt;title&gt;Background&lt;/title&gt;&lt;p&gt;Globally, tick-borne disease is a pervasive and worsening problem that impacts human and domestic animal health, livelihoods, and numerous economies. Species distribution models are useful tools to help address these issues, but many different modeling approaches and environmental data sources exist.&lt;/p&gt;&lt;/sec&gt;&lt;sec&gt;&lt;title&gt;Objective&lt;/title&gt;&lt;p&gt;We conducted a scoping review that examined all available research employing species distribution models to predict occurrence and map tick species to understand the diversity of model strategies, environmental predictors, tick data sources, frequency of climate projects of tick ranges, and types of model validation methods.&lt;/p&gt;&lt;/sec&gt;&lt;sec&gt;&lt;title&gt;Design&lt;/title&gt;&lt;p&gt;Following the PRISMA-ScR checklist, we searched scientific databases for eligible articles, their references, and explored related publications through a graphical tool (&lt;ext-link ext-link-type=\"uri\" xlink:href=\"http://www.connectedpapers.com\" xmlns:xlink=\"http://www.w3.org/1999/xlink\"&gt;www.connectedpapers.com&lt;/ext-link&gt;). Two independent reviewers performed article selection and characterization using &lt;italic&gt;a priori&lt;/italic&gt; criteria.&lt;/p&gt;&lt;/sec&gt;&lt;sec&gt;&lt;title&gt;Results&lt;/title&gt;&lt;p&gt;We describe data collected from 107 peer-reviewed articles that met our inclusion criteria. The literature reflects that tick species distributions have been modeled predominantly in North America and Europe and have mostly modeled the habitat suitability for &lt;italic&gt;Ixodes ricinus&lt;/italic&gt; (&lt;italic&gt;n&lt;/italic&gt; = 23; 21.5%). A wide range of bioclimatic databases and other environmental correlates were utilized among models, but the WorldClim database and its bioclimatic variables 1–19 appeared in 60 (56%) papers. The most frequently chosen modeling approach was MaxEnt, which also appeared in 60 (56%) of papers. Despite the importance of ensemble modeling to reduce bias, only 23 papers (21.5%) employed more than one algorithm, and just six (5.6%) used an ensemble approach that incorporated at least five different modeling methods for comparison. Area under the curve/receiver operating characteristic was the most frequently reported model validation method, utilized in nearly all (98.9%) included studies. Only 21% of papers used future climate scenarios to predict tick range expansion or contraction. Regardless of the representative concentration pathway, six of seven genera were expected to both expand and retract depending on location, while &lt;italic&gt;Ornithodoros&lt;/italic&gt; was predicted to only expand beyond its current range.&lt;/p&gt;&lt;/sec&gt;&lt;sec&gt;&lt;title&gt;Conclusion&lt;/title&gt;&lt;p&gt;Species distribution modeling techniques are useful and widely employed tools for predicting tick habitat suitability and range movement. However, the vast array of methods, data sources, and validation strategies within the SDM literature support the need for standardized protocols for species distribution and ecological niche modeling for tick vectors.&lt;/p&gt;&lt;/sec&gt;","container-title":"Frontiers in Ecology and Evolution","DOI":"10.3389/fevo.2022.893016","ISSN":"2296-701X","journalAbbreviation":"Front. Ecol. Evol.","language":"English","note":"publisher: Frontiers","source":"Frontiers","title":"A Scoping Review of Species Distribution Modeling Methods for Tick Vectors","URL":"https://www.frontiersin.org/journals/ecology-and-evolution/articles/10.3389/fevo.2022.893016/full","volume":"10","author":[{"family":"Kopsco","given":"Heather L."},{"family":"Smith","given":"Rebecca L."},{"family":"Halsey","given":"Samniqueka J."}],"accessed":{"date-parts":[["2025",2,17]]},"issued":{"date-parts":[["2022",6,15]]}}}],"schema":"https://github.com/citation-style-language/schema/raw/master/csl-citation.json"} </w:instrText>
      </w:r>
      <w:r w:rsidR="000A0C82">
        <w:fldChar w:fldCharType="separate"/>
      </w:r>
      <w:r w:rsidR="00BB6316" w:rsidRPr="00BB6316">
        <w:rPr>
          <w:rFonts w:cs="Arial"/>
          <w:kern w:val="0"/>
          <w:vertAlign w:val="superscript"/>
        </w:rPr>
        <w:t>59</w:t>
      </w:r>
      <w:r w:rsidR="000A0C82">
        <w:fldChar w:fldCharType="end"/>
      </w:r>
      <w:r w:rsidR="0415D386">
        <w:t>.</w:t>
      </w:r>
    </w:p>
    <w:p w14:paraId="471FE90F" w14:textId="27CE0DA4" w:rsidR="00A90243" w:rsidRDefault="7A935B32" w:rsidP="00E87767">
      <w:pPr>
        <w:spacing w:line="259" w:lineRule="auto"/>
      </w:pPr>
      <w:r w:rsidRPr="004B0A7A">
        <w:t>In our study, we restricted the focus to three NWAs</w:t>
      </w:r>
      <w:r w:rsidR="17768E95" w:rsidRPr="004B0A7A">
        <w:t>--</w:t>
      </w:r>
      <w:r w:rsidRPr="004B0A7A">
        <w:t>GTOV, MACV and JUNV</w:t>
      </w:r>
      <w:r w:rsidR="38FFECE3" w:rsidRPr="004B0A7A">
        <w:t>--</w:t>
      </w:r>
      <w:r w:rsidRPr="004B0A7A">
        <w:t xml:space="preserve">which have all been </w:t>
      </w:r>
      <w:r w:rsidR="278F93AC">
        <w:t xml:space="preserve">associated with </w:t>
      </w:r>
      <w:r w:rsidRPr="004B0A7A">
        <w:t xml:space="preserve">outbreaks of substantial </w:t>
      </w:r>
      <w:r w:rsidR="41F261BB">
        <w:t>magnitude</w:t>
      </w:r>
      <w:r w:rsidRPr="004B0A7A">
        <w:t xml:space="preserve"> </w:t>
      </w:r>
      <w:r w:rsidR="00694FD4" w:rsidRPr="004B0A7A">
        <w:fldChar w:fldCharType="begin"/>
      </w:r>
      <w:r w:rsidR="00BB6316">
        <w:instrText xml:space="preserve"> ADDIN ZOTERO_ITEM CSL_CITATION {"citationID":"hISIXnnp","properties":{"formattedCitation":"\\super 39\\nosupersub{}","plainCitation":"39","noteIndex":0},"citationItems":[{"id":898,"uris":["http://zotero.org/groups/5467322/items/U6ZT5FYW"],"itemData":{"id":898,"type":"article-journal","abstract":"Despite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694FD4" w:rsidRPr="004B0A7A">
        <w:fldChar w:fldCharType="separate"/>
      </w:r>
      <w:r w:rsidR="00BB6316" w:rsidRPr="00BB6316">
        <w:rPr>
          <w:rFonts w:cs="Arial"/>
          <w:kern w:val="0"/>
          <w:vertAlign w:val="superscript"/>
        </w:rPr>
        <w:t>39</w:t>
      </w:r>
      <w:r w:rsidR="00694FD4" w:rsidRPr="004B0A7A">
        <w:fldChar w:fldCharType="end"/>
      </w:r>
      <w:r w:rsidRPr="004B0A7A">
        <w:t xml:space="preserve">. This restriction excludes </w:t>
      </w:r>
      <w:r w:rsidR="4C00120B">
        <w:t>nine</w:t>
      </w:r>
      <w:r w:rsidR="32CFEFEE">
        <w:t xml:space="preserve"> </w:t>
      </w:r>
      <w:r w:rsidRPr="004B0A7A">
        <w:t xml:space="preserve">other potential NWAs out of 19 isolated and distinctly identified </w:t>
      </w:r>
      <w:proofErr w:type="spellStart"/>
      <w:r w:rsidRPr="004B0A7A">
        <w:t>mammarenaviruses</w:t>
      </w:r>
      <w:proofErr w:type="spellEnd"/>
      <w:r w:rsidRPr="004B0A7A">
        <w:t xml:space="preserve"> </w:t>
      </w:r>
      <w:r w:rsidR="00694FD4" w:rsidRPr="004B0A7A">
        <w:fldChar w:fldCharType="begin"/>
      </w:r>
      <w:r w:rsidR="00BB6316">
        <w:instrText xml:space="preserve"> ADDIN ZOTERO_ITEM CSL_CITATION {"citationID":"TLOfbXPr","properties":{"formattedCitation":"\\super 49\\nosupersub{}","plainCitation":"49","noteIndex":0},"citationItems":[{"id":885,"uris":["http://zotero.org/groups/5467322/items/7CIRQ966"],"itemData":{"id":885,"type":"article-journal","abstract":"In the Americas, infectious viral diseases caused by viruses of the genus Mammarenavirus have been reported since the 1960s. Such diseases have commonly been associated with land use changes, which favor abundance of generalist rodent species. In the Americas—where the rates of land use change are among the highest worldwide—at least 1326 of all 2277 known rodent species have been reported. We conducted a literature review of studies between 1960 and 2020, to establish the current and historical knowledge about genotypes of mammarenaviruses and their rodent reservoirs in the Americas. Our overall goal was to show the importance of focusing research efforts on the American continent, since the conditions exist for future viral hemorrhagic fever (VHF) outbreaks caused by rodent-borne viruses, in turn, carried by widely distributed rodents. We found 47 species identified down to the species level, and one species identified only down to the genus level (Oryzomys sp.), reported in the Americas as reservoirs of mammarenaviruses, most these are ecological generalists. These species associate with 29 genotypes of Mammarenavirus, seven of which have been linked to VHFs in humans. We also highlight the need to monitor these species, in order to prevent viral disease outbreaks in the region.","container-title":"EcoHealth","DOI":"10.1007/s10393-022-01580-0","ISSN":"1612-9210","issue":"1","journalAbbreviation":"EcoHealth","language":"en","page":"22-39","source":"Springer Link","title":"A Review of Mammarenaviruses and Rodent Reservoirs in the Americas","volume":"19","author":[{"family":"Tapia-Ramírez","given":"Gloria"},{"family":"Lorenzo","given":"Consuelo"},{"family":"Navarrete","given":"Darío"},{"family":"Carrillo-Reyes","given":"Arturo"},{"family":"Retana","given":"Óscar"},{"family":"Carrasco-Hernández","given":"Rocío"}],"issued":{"date-parts":[["2022",3,1]]}}}],"schema":"https://github.com/citation-style-language/schema/raw/master/csl-citation.json"} </w:instrText>
      </w:r>
      <w:r w:rsidR="00694FD4" w:rsidRPr="004B0A7A">
        <w:fldChar w:fldCharType="separate"/>
      </w:r>
      <w:r w:rsidR="00BB6316" w:rsidRPr="00BB6316">
        <w:rPr>
          <w:rFonts w:cs="Arial"/>
          <w:kern w:val="0"/>
          <w:vertAlign w:val="superscript"/>
        </w:rPr>
        <w:t>49</w:t>
      </w:r>
      <w:r w:rsidR="00694FD4" w:rsidRPr="004B0A7A">
        <w:fldChar w:fldCharType="end"/>
      </w:r>
      <w:r w:rsidRPr="004B0A7A">
        <w:t xml:space="preserve">. </w:t>
      </w:r>
      <w:r w:rsidR="6B1BF762" w:rsidRPr="004B0A7A">
        <w:t>Several of these</w:t>
      </w:r>
      <w:r w:rsidRPr="004B0A7A">
        <w:t xml:space="preserve"> NWAs have been shown to be emergent, such as Sabia virus in Brazil, Chapare virus in Bolivia, </w:t>
      </w:r>
      <w:proofErr w:type="spellStart"/>
      <w:r w:rsidRPr="004B0A7A">
        <w:t>Pirital</w:t>
      </w:r>
      <w:proofErr w:type="spellEnd"/>
      <w:r w:rsidRPr="004B0A7A">
        <w:t xml:space="preserve"> virus and </w:t>
      </w:r>
      <w:proofErr w:type="spellStart"/>
      <w:r w:rsidRPr="004B0A7A">
        <w:t>Tacaribe</w:t>
      </w:r>
      <w:proofErr w:type="spellEnd"/>
      <w:r w:rsidRPr="004B0A7A">
        <w:t xml:space="preserve"> virus in Venezuela and Guyana</w:t>
      </w:r>
      <w:r w:rsidR="6126EC4E">
        <w:t>.</w:t>
      </w:r>
      <w:r w:rsidRPr="004B0A7A">
        <w:t xml:space="preserve"> </w:t>
      </w:r>
      <w:r w:rsidR="207DEDBC">
        <w:t xml:space="preserve">But </w:t>
      </w:r>
      <w:r w:rsidRPr="004B0A7A">
        <w:t xml:space="preserve">not many cases of these </w:t>
      </w:r>
      <w:r w:rsidR="386FD5AC">
        <w:t>less</w:t>
      </w:r>
      <w:r w:rsidR="5D6762F0">
        <w:t>er-</w:t>
      </w:r>
      <w:r w:rsidR="386FD5AC">
        <w:t xml:space="preserve">known NWAs </w:t>
      </w:r>
      <w:r w:rsidRPr="004B0A7A">
        <w:t xml:space="preserve">have been reported </w:t>
      </w:r>
      <w:r w:rsidR="5E2E4A49">
        <w:t>with</w:t>
      </w:r>
      <w:r w:rsidR="224B0663">
        <w:t xml:space="preserve"> </w:t>
      </w:r>
      <w:r w:rsidR="5C88F33E">
        <w:t xml:space="preserve">a </w:t>
      </w:r>
      <w:r w:rsidRPr="004B0A7A">
        <w:t>confirmed</w:t>
      </w:r>
      <w:r w:rsidR="224B0663">
        <w:t xml:space="preserve"> diagnosis</w:t>
      </w:r>
      <w:r w:rsidRPr="004B0A7A">
        <w:t xml:space="preserve"> or </w:t>
      </w:r>
      <w:r w:rsidR="3F599A76" w:rsidRPr="004B0A7A">
        <w:t xml:space="preserve">with </w:t>
      </w:r>
      <w:r w:rsidR="5E2E4A49">
        <w:t>acute deaths investigated</w:t>
      </w:r>
      <w:r w:rsidRPr="004B0A7A">
        <w:t xml:space="preserve"> </w:t>
      </w:r>
      <w:r w:rsidR="00694FD4" w:rsidRPr="004B0A7A">
        <w:fldChar w:fldCharType="begin"/>
      </w:r>
      <w:r w:rsidR="00BB6316">
        <w:instrText xml:space="preserve"> ADDIN ZOTERO_ITEM CSL_CITATION {"citationID":"5OCee02d","properties":{"formattedCitation":"\\super 39\\nosupersub{}","plainCitation":"39","noteIndex":0},"citationItems":[{"id":898,"uris":["http://zotero.org/groups/5467322/items/U6ZT5FYW"],"itemData":{"id":898,"type":"article-journal","abstract":"Despite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694FD4" w:rsidRPr="004B0A7A">
        <w:fldChar w:fldCharType="separate"/>
      </w:r>
      <w:r w:rsidR="00BB6316" w:rsidRPr="00BB6316">
        <w:rPr>
          <w:rFonts w:cs="Arial"/>
          <w:kern w:val="0"/>
          <w:vertAlign w:val="superscript"/>
        </w:rPr>
        <w:t>39</w:t>
      </w:r>
      <w:r w:rsidR="00694FD4" w:rsidRPr="004B0A7A">
        <w:fldChar w:fldCharType="end"/>
      </w:r>
      <w:r w:rsidRPr="004B0A7A">
        <w:t>. This might be</w:t>
      </w:r>
      <w:r w:rsidR="5F91EF07">
        <w:t xml:space="preserve"> </w:t>
      </w:r>
      <w:r w:rsidR="5F91EF07" w:rsidRPr="395584EC">
        <w:rPr>
          <w:rFonts w:eastAsia="Arial" w:cs="Arial"/>
        </w:rPr>
        <w:t>due to inconsistent</w:t>
      </w:r>
      <w:r w:rsidRPr="004B0A7A">
        <w:t xml:space="preserve"> </w:t>
      </w:r>
      <w:r w:rsidR="73295F7E">
        <w:t xml:space="preserve">case reporting caused </w:t>
      </w:r>
      <w:r w:rsidRPr="004B0A7A">
        <w:t>by geopolitical</w:t>
      </w:r>
      <w:r w:rsidR="583C6315">
        <w:t xml:space="preserve"> or other</w:t>
      </w:r>
      <w:r w:rsidR="00772AF6">
        <w:t xml:space="preserve"> socio-economic</w:t>
      </w:r>
      <w:r w:rsidRPr="004B0A7A">
        <w:t xml:space="preserve"> concerns</w:t>
      </w:r>
      <w:r w:rsidR="00D74A2E">
        <w:t>, lack of detection capabilities, etc</w:t>
      </w:r>
      <w:r w:rsidRPr="004B0A7A">
        <w:t xml:space="preserve">. </w:t>
      </w:r>
      <w:r w:rsidR="5ABC729E">
        <w:t xml:space="preserve">Examples may include </w:t>
      </w:r>
      <w:r w:rsidRPr="004B0A7A">
        <w:t xml:space="preserve"> Venezuela, which stopped reporting hemorrhagic fever cases in 2008 due to social and political upheaval</w:t>
      </w:r>
      <w:r w:rsidR="6F0ED5F9">
        <w:t>,</w:t>
      </w:r>
      <w:r w:rsidRPr="004B0A7A">
        <w:t xml:space="preserve"> or Bolivia which </w:t>
      </w:r>
      <w:r w:rsidR="5603ABBE">
        <w:t xml:space="preserve">has </w:t>
      </w:r>
      <w:r w:rsidRPr="004B0A7A">
        <w:t>not report</w:t>
      </w:r>
      <w:r w:rsidR="43560A2E" w:rsidRPr="004B0A7A">
        <w:t>ed</w:t>
      </w:r>
      <w:r w:rsidRPr="004B0A7A">
        <w:t xml:space="preserve"> cases</w:t>
      </w:r>
      <w:r w:rsidR="76FCCA8B">
        <w:t xml:space="preserve"> consistently</w:t>
      </w:r>
      <w:r w:rsidRPr="004B0A7A">
        <w:t xml:space="preserve"> since </w:t>
      </w:r>
      <w:r w:rsidR="1B7C4AB9">
        <w:t xml:space="preserve">the </w:t>
      </w:r>
      <w:r w:rsidRPr="004B0A7A">
        <w:t>2017 BHF</w:t>
      </w:r>
      <w:r w:rsidR="01093ABB">
        <w:t xml:space="preserve"> outbreak</w:t>
      </w:r>
      <w:r w:rsidRPr="004B0A7A">
        <w:t xml:space="preserve"> </w:t>
      </w:r>
      <w:r w:rsidR="00694FD4" w:rsidRPr="004B0A7A">
        <w:fldChar w:fldCharType="begin"/>
      </w:r>
      <w:r w:rsidR="00BB6316">
        <w:instrText xml:space="preserve"> ADDIN ZOTERO_ITEM CSL_CITATION {"citationID":"Uwh01ENq","properties":{"formattedCitation":"\\super 39\\nosupersub{}","plainCitation":"39","noteIndex":0},"citationItems":[{"id":898,"uris":["http://zotero.org/groups/5467322/items/U6ZT5FYW"],"itemData":{"id":898,"type":"article-journal","abstract":"Despite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694FD4" w:rsidRPr="004B0A7A">
        <w:fldChar w:fldCharType="separate"/>
      </w:r>
      <w:r w:rsidR="00BB6316" w:rsidRPr="00BB6316">
        <w:rPr>
          <w:rFonts w:cs="Arial"/>
          <w:kern w:val="0"/>
          <w:vertAlign w:val="superscript"/>
        </w:rPr>
        <w:t>39</w:t>
      </w:r>
      <w:r w:rsidR="00694FD4" w:rsidRPr="004B0A7A">
        <w:fldChar w:fldCharType="end"/>
      </w:r>
      <w:r w:rsidRPr="004B0A7A">
        <w:t xml:space="preserve">. </w:t>
      </w:r>
      <w:r w:rsidR="4F7B8524">
        <w:t xml:space="preserve">Should we propose a solution or a reason why reporting should be encouraged? </w:t>
      </w:r>
    </w:p>
    <w:p w14:paraId="3293C39D" w14:textId="4705F5AB" w:rsidR="00307B98" w:rsidRPr="004B0A7A" w:rsidRDefault="3A6A65E5" w:rsidP="008376C8">
      <w:r>
        <w:t>W</w:t>
      </w:r>
      <w:r w:rsidR="4F5D807E" w:rsidRPr="00F05D1C">
        <w:t xml:space="preserve">e modeled </w:t>
      </w:r>
      <w:r w:rsidR="6129816E">
        <w:t>known</w:t>
      </w:r>
      <w:r w:rsidR="4F5D807E" w:rsidRPr="00F05D1C">
        <w:t xml:space="preserve"> rodent reservoirs </w:t>
      </w:r>
      <w:r w:rsidR="53EBEA27" w:rsidRPr="00F05D1C">
        <w:t xml:space="preserve">for NWAs, </w:t>
      </w:r>
      <w:r w:rsidR="4F5D807E" w:rsidRPr="00F05D1C">
        <w:t xml:space="preserve">such as </w:t>
      </w:r>
      <w:r w:rsidR="4F5D807E" w:rsidRPr="352CFE06">
        <w:rPr>
          <w:i/>
        </w:rPr>
        <w:t>Z</w:t>
      </w:r>
      <w:r w:rsidR="0A1C94F6" w:rsidRPr="352CFE06">
        <w:rPr>
          <w:i/>
        </w:rPr>
        <w:t>.</w:t>
      </w:r>
      <w:r w:rsidR="4F5D807E" w:rsidRPr="352CFE06">
        <w:rPr>
          <w:i/>
        </w:rPr>
        <w:t xml:space="preserve"> brevicauda</w:t>
      </w:r>
      <w:r w:rsidR="4F5D807E" w:rsidRPr="00F05D1C">
        <w:t xml:space="preserve"> and </w:t>
      </w:r>
      <w:r w:rsidR="4F5D807E" w:rsidRPr="352CFE06">
        <w:rPr>
          <w:i/>
        </w:rPr>
        <w:t>S</w:t>
      </w:r>
      <w:r w:rsidR="6181CA64" w:rsidRPr="352CFE06">
        <w:rPr>
          <w:i/>
        </w:rPr>
        <w:t>.</w:t>
      </w:r>
      <w:r w:rsidR="4F5D807E" w:rsidRPr="352CFE06">
        <w:rPr>
          <w:i/>
        </w:rPr>
        <w:t xml:space="preserve"> alstoni</w:t>
      </w:r>
      <w:r w:rsidR="4F5D807E" w:rsidRPr="00F05D1C">
        <w:t xml:space="preserve"> for GTOV, </w:t>
      </w:r>
      <w:r w:rsidR="4F5D807E" w:rsidRPr="352CFE06">
        <w:rPr>
          <w:i/>
        </w:rPr>
        <w:t>C</w:t>
      </w:r>
      <w:r w:rsidR="27AB40E5" w:rsidRPr="352CFE06">
        <w:rPr>
          <w:i/>
        </w:rPr>
        <w:t>.</w:t>
      </w:r>
      <w:r w:rsidR="4F5D807E" w:rsidRPr="352CFE06">
        <w:rPr>
          <w:i/>
        </w:rPr>
        <w:t>callosus</w:t>
      </w:r>
      <w:r w:rsidR="4F5D807E" w:rsidRPr="00F05D1C">
        <w:t xml:space="preserve"> for MACV and </w:t>
      </w:r>
      <w:r w:rsidR="4F5D807E" w:rsidRPr="352CFE06">
        <w:rPr>
          <w:i/>
        </w:rPr>
        <w:t>C</w:t>
      </w:r>
      <w:r w:rsidR="2002B1EF" w:rsidRPr="352CFE06">
        <w:rPr>
          <w:i/>
        </w:rPr>
        <w:t>.</w:t>
      </w:r>
      <w:r w:rsidR="4F5D807E" w:rsidRPr="352CFE06">
        <w:rPr>
          <w:i/>
        </w:rPr>
        <w:t xml:space="preserve"> musculinus, C</w:t>
      </w:r>
      <w:r w:rsidR="4E574561" w:rsidRPr="352CFE06">
        <w:rPr>
          <w:i/>
        </w:rPr>
        <w:t>.</w:t>
      </w:r>
      <w:r w:rsidR="4F5D807E" w:rsidRPr="352CFE06">
        <w:rPr>
          <w:i/>
        </w:rPr>
        <w:t xml:space="preserve"> laucha</w:t>
      </w:r>
      <w:r w:rsidR="4F5D807E" w:rsidRPr="00F05D1C">
        <w:t xml:space="preserve"> and </w:t>
      </w:r>
      <w:r w:rsidR="4F5D807E" w:rsidRPr="352CFE06">
        <w:rPr>
          <w:i/>
        </w:rPr>
        <w:t>O</w:t>
      </w:r>
      <w:r w:rsidR="5A0C201C" w:rsidRPr="352CFE06">
        <w:rPr>
          <w:i/>
        </w:rPr>
        <w:t>.</w:t>
      </w:r>
      <w:r w:rsidR="4F5D807E" w:rsidRPr="352CFE06">
        <w:rPr>
          <w:i/>
        </w:rPr>
        <w:t xml:space="preserve"> flavescens</w:t>
      </w:r>
      <w:r w:rsidR="4F5D807E" w:rsidRPr="00F05D1C">
        <w:t xml:space="preserve"> for JUNV.</w:t>
      </w:r>
      <w:r w:rsidR="4F5D807E">
        <w:t xml:space="preserve"> </w:t>
      </w:r>
      <w:r w:rsidR="435C1248">
        <w:t>However, r</w:t>
      </w:r>
      <w:r w:rsidR="5E361340" w:rsidRPr="004B0A7A">
        <w:t xml:space="preserve">odent species that are reservoirs for one virus might also be reservoirs for other similarly transmitted viruses and are thus non-specific reservoirs. For example, reservoirs of VHF caused by Guanarito have also been implicated </w:t>
      </w:r>
      <w:r w:rsidR="3D5131B4">
        <w:t>in carrying</w:t>
      </w:r>
      <w:r w:rsidR="20DBDFB6">
        <w:t xml:space="preserve"> viruses from the</w:t>
      </w:r>
      <w:r w:rsidR="5E361340" w:rsidRPr="004B0A7A">
        <w:t xml:space="preserve"> </w:t>
      </w:r>
      <w:proofErr w:type="spellStart"/>
      <w:r w:rsidR="4E9DF946">
        <w:t>Bunyaviridae</w:t>
      </w:r>
      <w:proofErr w:type="spellEnd"/>
      <w:r w:rsidR="4E9DF946">
        <w:t xml:space="preserve"> family </w:t>
      </w:r>
      <w:r w:rsidR="5E361340" w:rsidRPr="004B0A7A">
        <w:t xml:space="preserve">as well as other Hantaviruses </w:t>
      </w:r>
      <w:r w:rsidR="0072683B" w:rsidRPr="004B0A7A">
        <w:fldChar w:fldCharType="begin"/>
      </w:r>
      <w:r w:rsidR="00BB6316">
        <w:instrText xml:space="preserve"> ADDIN ZOTERO_ITEM CSL_CITATION {"citationID":"qLzpMrwh","properties":{"formattedCitation":"\\super 60\\nosupersub{}","plainCitation":"60","noteIndex":0},"citationItems":[{"id":874,"uris":["http://zotero.org/groups/5467322/items/4D54WKYV"],"itemData":{"id":874,"type":"chapter","abstract":"Bolivian hemorrhagic fever is a febrile illness caused by a New World Arenavirus, generally transmitted by contact with or inhalation of aerosolized rodents urine. Food can be contaminated by droppings of the infected rodents, becoming a source of infection for human beings. Person-to-person infection has been documented, but it is still considered very rare. After an incubation period of 1–2 weeks, the patient experiences chills, fever, headache, muscle ache, anorexia, nausea, and vomiting. The case-fatality rate is 15%–100%. In this article, epidemiological and clinical presentations are detailed and reviewed, and implications for food safety are included as this is a zoonotic foodborne disease.","container-title":"Reference Module in Food Science","ISBN":"978-0-08-100596-5","note":"DOI: 10.1016/B978-0-08-100596-5.22639-5","publisher":"Elsevier","source":"ScienceDirect","title":"Organisms of Concern But Not Foodborne or Confirmed Foodborne: Bolivian Hemorrhagic Fever Virus (Machupo Virus)</w:instrText>
      </w:r>
      <w:r w:rsidR="00BB6316">
        <w:rPr>
          <w:rFonts w:ascii="Segoe UI Symbol" w:hAnsi="Segoe UI Symbol" w:cs="Segoe UI Symbol"/>
        </w:rPr>
        <w:instrText>☆</w:instrText>
      </w:r>
      <w:r w:rsidR="00BB6316">
        <w:instrText xml:space="preserve">","title-short":"Organisms of Concern But Not Foodborne or Confirmed Foodborne","URL":"https://www.sciencedirect.com/science/article/pii/B9780081005965226395","author":[{"family":"Rodriguez-Morales","given":"Alfonso J."},{"family":"Castañeda-Hernández","given":"Diana M."},{"family":"Escalera-Antezana","given":"Juan Pablo"},{"family":"Alvarado-Arnez","given":"Lucia Elena"}],"accessed":{"date-parts":[["2025",2,20]]},"issued":{"date-parts":[["2019",1,1]]}}}],"schema":"https://github.com/citation-style-language/schema/raw/master/csl-citation.json"} </w:instrText>
      </w:r>
      <w:r w:rsidR="0072683B" w:rsidRPr="004B0A7A">
        <w:fldChar w:fldCharType="separate"/>
      </w:r>
      <w:r w:rsidR="00BB6316" w:rsidRPr="00BB6316">
        <w:rPr>
          <w:rFonts w:cs="Arial"/>
          <w:kern w:val="0"/>
          <w:vertAlign w:val="superscript"/>
        </w:rPr>
        <w:t>60</w:t>
      </w:r>
      <w:r w:rsidR="0072683B" w:rsidRPr="004B0A7A">
        <w:fldChar w:fldCharType="end"/>
      </w:r>
      <w:r w:rsidR="04499366">
        <w:t>.</w:t>
      </w:r>
      <w:r w:rsidR="534B36FF">
        <w:t xml:space="preserve"> </w:t>
      </w:r>
      <w:r w:rsidR="534B36FF" w:rsidRPr="004B0A7A">
        <w:t xml:space="preserve">The issue of </w:t>
      </w:r>
      <w:r w:rsidR="00990180">
        <w:t>putative</w:t>
      </w:r>
      <w:r w:rsidR="534B36FF" w:rsidRPr="004B0A7A">
        <w:t xml:space="preserve"> rodent reservoirs is further complicated by the contentious classification of  rodent species in the </w:t>
      </w:r>
      <w:r w:rsidR="3D02D83D" w:rsidRPr="004B0A7A">
        <w:t>N</w:t>
      </w:r>
      <w:r w:rsidR="534B36FF" w:rsidRPr="004B0A7A">
        <w:t xml:space="preserve">ew </w:t>
      </w:r>
      <w:r w:rsidR="3076FD58" w:rsidRPr="004B0A7A">
        <w:t>W</w:t>
      </w:r>
      <w:r w:rsidR="534B36FF" w:rsidRPr="004B0A7A">
        <w:t xml:space="preserve">orld. Lendino et al. reported that the identification and classification of rodent reservoirs, especially those belonging to </w:t>
      </w:r>
      <w:proofErr w:type="spellStart"/>
      <w:r w:rsidR="534B36FF" w:rsidRPr="004B0A7A">
        <w:t>Sigmodontinae</w:t>
      </w:r>
      <w:proofErr w:type="spellEnd"/>
      <w:r w:rsidR="534B36FF" w:rsidRPr="004B0A7A">
        <w:t xml:space="preserve"> sub-family (New World rats and mice) </w:t>
      </w:r>
      <w:r w:rsidR="00307B98" w:rsidRPr="004B0A7A">
        <w:fldChar w:fldCharType="begin"/>
      </w:r>
      <w:r w:rsidR="00BB6316">
        <w:instrText xml:space="preserve"> ADDIN ZOTERO_ITEM CSL_CITATION {"citationID":"DJnsCyGE","properties":{"formattedCitation":"\\super 39\\nosupersub{}","plainCitation":"39","noteIndex":0},"citationItems":[{"id":898,"uris":["http://zotero.org/groups/5467322/items/U6ZT5FYW"],"itemData":{"id":898,"type":"article-journal","abstract":"Despite repeated spillover transmission and their potential to cause significant morbidity and mortality in human hosts, the New World mammarenaviruses remain largely understudied. These viruses are endemic to South America, with animal reservoir hosts covering large geographic areas and whose transmission ecology and spillover potential are driven in part by land use change and agriculture that put humans in regular contact with zoonotic hosts.","container-title":"BMC Microbiology","DOI":"10.1186/s12866-024-03257-w","ISSN":"1471-2180","issue":"1","journalAbbreviation":"BMC Microbiol","language":"en","page":"115","source":"Springer Link","title":"A review of emerging health threats from zoonotic New World mammarenaviruses","volume":"24","author":[{"family":"Lendino","given":"Arianna"},{"family":"Castellanos","given":"Adrian A."},{"family":"Pigott","given":"David M."},{"family":"Han","given":"Barbara A."}],"issued":{"date-parts":[["2024",4,4]]}}}],"schema":"https://github.com/citation-style-language/schema/raw/master/csl-citation.json"} </w:instrText>
      </w:r>
      <w:r w:rsidR="00307B98" w:rsidRPr="004B0A7A">
        <w:fldChar w:fldCharType="separate"/>
      </w:r>
      <w:r w:rsidR="00BB6316" w:rsidRPr="00BB6316">
        <w:rPr>
          <w:rFonts w:cs="Arial"/>
          <w:kern w:val="0"/>
          <w:vertAlign w:val="superscript"/>
        </w:rPr>
        <w:t>39</w:t>
      </w:r>
      <w:r w:rsidR="00307B98" w:rsidRPr="004B0A7A">
        <w:fldChar w:fldCharType="end"/>
      </w:r>
      <w:r w:rsidR="534B36FF" w:rsidRPr="004B0A7A">
        <w:t xml:space="preserve">. </w:t>
      </w:r>
      <w:r w:rsidR="63EA1DF8" w:rsidRPr="004B0A7A">
        <w:t>The c</w:t>
      </w:r>
      <w:r w:rsidR="534B36FF" w:rsidRPr="004B0A7A">
        <w:t xml:space="preserve">ontinuously expanding species diversity and </w:t>
      </w:r>
      <w:r w:rsidR="00264B43">
        <w:t>evolving classification</w:t>
      </w:r>
      <w:r w:rsidR="534B36FF" w:rsidRPr="004B0A7A">
        <w:t xml:space="preserve"> of these species (especially around </w:t>
      </w:r>
      <w:r w:rsidR="7F4AEAAD">
        <w:t xml:space="preserve">the </w:t>
      </w:r>
      <w:r w:rsidR="534B36FF" w:rsidRPr="004B0A7A">
        <w:t xml:space="preserve">Andes foothills </w:t>
      </w:r>
      <w:r w:rsidR="00307B98" w:rsidRPr="004B0A7A">
        <w:fldChar w:fldCharType="begin"/>
      </w:r>
      <w:r w:rsidR="00BB6316">
        <w:instrText xml:space="preserve"> ADDIN ZOTERO_ITEM CSL_CITATION {"citationID":"b96Jsx6s","properties":{"formattedCitation":"\\super 61\\nosupersub{}","plainCitation":"61","noteIndex":0},"citationItems":[{"id":900,"uris":["http://zotero.org/groups/5467322/items/2BQII9HF"],"itemData":{"id":900,"type":"article-journal","abstract":"The Andean mountains stand out for their striking species richness and endemicity that characterize many emblematic Neotropical clades distributed in or around these mountains. The radiation of the Sigmodontinae subfamily, the most diversified mammalian group in the Neotropics, has been historically related to Andean orogenesis. We aim to evaluate this interplay between geological processes and biological responses through the diversification dynamics, the biogeographical history, and the range evolution of the subfamily. For these, we built the most comprehensive phylogeny and gathered 14,836 occurrences for the subfamily. We identified one shift in the speciation rate in the genus Akodon, which suffered their Andean radiation after the arrival of non-Andean ancestors. Our biogeographic analyses show multiple dispersal paths throughout the evolution that allowed this subfamily to colonize all Neotropics. The Northern Andes and Central-Southern Andes were the most important sources of diversity. In addition, the Central-Southern Andes were the most relevant sink, receiving the highest number of lineages. The Andean region exhibited higher speciation and turnover rates than non-Andean regions. Thus, our results support the crucial role of the Andean Mountains in the Sigmodontinae radiation, acting as a \"macroevolutionary cradle\" and \"species attractor\" for several sigmodontine lineages at different times, and as a \"species pump\" becoming the biogeographic source of multiple widely distributed neotropical lineages. Then, complex macroevolutionary dynamics would explain these rodents' high extant Andean diversity and their wide distribution in the Neotropics.","container-title":"Scientific Reports","DOI":"10.1038/s41598-023-28497-0","ISSN":"2045-2322","issue":"1","journalAbbreviation":"Sci Rep","language":"en","license":"2023 The Author(s)","note":"publisher: Nature Publishing Group","page":"2207","source":"www.nature.com","title":"The importance of the Andes in the evolutionary radiation of Sigmodontinae (Rodentia, Cricetidae), the most diverse group of mammals in the Neotropics","volume":"13","author":[{"family":"Vallejos-Garrido","given":"Paulo"},{"family":"Pino","given":"Kateryn"},{"family":"Espinoza-Aravena","given":"Nicolás"},{"family":"Pari","given":"Alexander"},{"family":"Inostroza-Michael","given":"Oscar"},{"family":"Toledo-Muñoz","given":"Macarena"},{"family":"Castillo-Ravanal","given":"Boris"},{"family":"Romero-Alarcón","given":"Viviana"},{"family":"Hernández","given":"Cristián E."},{"family":"Palma","given":"R. Eduardo"},{"family":"Rodríguez-Serrano","given":"Enrique"}],"issued":{"date-parts":[["2023",2,7]]}}}],"schema":"https://github.com/citation-style-language/schema/raw/master/csl-citation.json"} </w:instrText>
      </w:r>
      <w:r w:rsidR="00307B98" w:rsidRPr="004B0A7A">
        <w:fldChar w:fldCharType="separate"/>
      </w:r>
      <w:r w:rsidR="00BB6316" w:rsidRPr="00BB6316">
        <w:rPr>
          <w:rFonts w:cs="Arial"/>
          <w:kern w:val="0"/>
          <w:vertAlign w:val="superscript"/>
        </w:rPr>
        <w:t>61</w:t>
      </w:r>
      <w:r w:rsidR="00307B98" w:rsidRPr="004B0A7A">
        <w:fldChar w:fldCharType="end"/>
      </w:r>
      <w:r w:rsidR="534B36FF" w:rsidRPr="004B0A7A">
        <w:t>)</w:t>
      </w:r>
      <w:r w:rsidR="297E356D" w:rsidRPr="004B0A7A">
        <w:t>,</w:t>
      </w:r>
      <w:r w:rsidR="534B36FF" w:rsidRPr="004B0A7A">
        <w:t xml:space="preserve"> combined with different nomenclature and local names</w:t>
      </w:r>
      <w:r w:rsidR="2D1C79F5" w:rsidRPr="004B0A7A">
        <w:t>,</w:t>
      </w:r>
      <w:r w:rsidR="534B36FF" w:rsidRPr="004B0A7A">
        <w:t xml:space="preserve"> makes it difficult to study as well as </w:t>
      </w:r>
      <w:r w:rsidR="534B36FF" w:rsidRPr="004B0A7A">
        <w:lastRenderedPageBreak/>
        <w:t>target reservoirs species of NWAs. To circumvent this issue, we applied</w:t>
      </w:r>
      <w:r w:rsidR="7178D086">
        <w:t xml:space="preserve"> a</w:t>
      </w:r>
      <w:r w:rsidR="534B36FF" w:rsidRPr="004B0A7A">
        <w:t xml:space="preserve"> species distribution model for rodent reservoirs that was not limited to </w:t>
      </w:r>
      <w:r w:rsidR="60747EE8">
        <w:t xml:space="preserve">the </w:t>
      </w:r>
      <w:r w:rsidR="534B36FF" w:rsidRPr="004B0A7A">
        <w:t xml:space="preserve">extent of historically endemic zones of NWAs but rather by the geographical extent of reported </w:t>
      </w:r>
      <w:r w:rsidR="586D1629">
        <w:t xml:space="preserve">suitable? </w:t>
      </w:r>
      <w:r w:rsidR="534B36FF" w:rsidRPr="004B0A7A">
        <w:t>habitat zones of the rodents. A macro-ecological outlook that is reservoir</w:t>
      </w:r>
      <w:r w:rsidR="077D061F">
        <w:t>-</w:t>
      </w:r>
      <w:r w:rsidR="534B36FF" w:rsidRPr="004B0A7A">
        <w:t>centric rather than disease outbreak</w:t>
      </w:r>
      <w:r w:rsidR="5169A6D3">
        <w:t>-</w:t>
      </w:r>
      <w:r w:rsidR="534B36FF" w:rsidRPr="004B0A7A">
        <w:t xml:space="preserve">centric could be more helpful </w:t>
      </w:r>
      <w:r w:rsidR="3F78A7FB">
        <w:t xml:space="preserve">given the </w:t>
      </w:r>
      <w:r w:rsidR="534B36FF" w:rsidRPr="004B0A7A">
        <w:t xml:space="preserve">lack of clarity on reservoir species diversity and their classification </w:t>
      </w:r>
      <w:r w:rsidR="00307B98" w:rsidRPr="004B0A7A">
        <w:fldChar w:fldCharType="begin"/>
      </w:r>
      <w:r w:rsidR="00BB6316">
        <w:instrText xml:space="preserve"> ADDIN ZOTERO_ITEM CSL_CITATION {"citationID":"nDLI0VYX","properties":{"formattedCitation":"\\super 62\\nosupersub{}","plainCitation":"62","noteIndex":0},"citationItems":[{"id":889,"uris":["http://zotero.org/groups/5467322/items/GJ5NEMDV"],"itemData":{"id":889,"type":"article-journal","abstract":"Our understanding of ecological processes is built on patterns inferred from data. Applying modern analytical tools such as machine learning to increasingly high dimensional data offers the potential to expand our perspectives on these processes, shedding new light on complex ecological phenomena such as pathogen transmission in wild populations. Here, we propose a novel approach that combines data mining with theoretical models of disease dynamics. Using rodents as an example, we incorporate statistical differences in the life history features of zoonotic reservoir hosts into pathogen transmission models, enabling us to bound the range of dynamical phenomena associated with hosts, based on their traits. We then test for associations between equilibrium prevalence, a key epidemiological metric and data on human outbreaks of rodent-borne zoonoses, identifying matches between empirical evidence and theoretical predictions of transmission dynamics. We show how this framework can be generalized to other systems through a rubric of disease models and parameters that can be derived from empirical data. By linking life history components directly to their effects on disease dynamics, our mining-modelling approach integrates machine learning and theoretical models to explore mechanisms in the macroecology of pathogen transmission and their consequences for spillover infection to humans.","container-title":"Ecology Letters","DOI":"10.1111/ele.13520","ISSN":"1461-0248","issue":"8","language":"en","license":"© 2020 The Authors. Ecology Letters published by CNRS and John Wiley &amp; Sons Ltd","note":"_eprint: https://onlinelibrary.wiley.com/doi/pdf/10.1111/ele.13520","page":"1178-1188","source":"Wiley Online Library","title":"Integrating data mining and transmission theory in the ecology of infectious diseases","volume":"23","author":[{"family":"Han","given":"Barbara A."},{"family":"O’Regan","given":"Suzanne M."},{"family":"Paul Schmidt","given":"John"},{"family":"Drake","given":"John M."}],"issued":{"date-parts":[["2020"]]}}}],"schema":"https://github.com/citation-style-language/schema/raw/master/csl-citation.json"} </w:instrText>
      </w:r>
      <w:r w:rsidR="00307B98" w:rsidRPr="004B0A7A">
        <w:fldChar w:fldCharType="separate"/>
      </w:r>
      <w:r w:rsidR="00BB6316" w:rsidRPr="00BB6316">
        <w:rPr>
          <w:rFonts w:cs="Arial"/>
          <w:kern w:val="0"/>
          <w:vertAlign w:val="superscript"/>
        </w:rPr>
        <w:t>62</w:t>
      </w:r>
      <w:r w:rsidR="00307B98" w:rsidRPr="004B0A7A">
        <w:fldChar w:fldCharType="end"/>
      </w:r>
      <w:r w:rsidR="534B36FF" w:rsidRPr="004B0A7A">
        <w:t>.</w:t>
      </w:r>
      <w:r w:rsidR="008376C8">
        <w:t xml:space="preserve"> </w:t>
      </w:r>
      <w:r w:rsidR="719E7E07" w:rsidRPr="004B0A7A">
        <w:t>Whether multiple reservoirs exist for</w:t>
      </w:r>
      <w:r w:rsidR="4FB62575">
        <w:t xml:space="preserve"> the</w:t>
      </w:r>
      <w:r w:rsidR="719E7E07" w:rsidRPr="004B0A7A">
        <w:t xml:space="preserve"> same virus, </w:t>
      </w:r>
      <w:r w:rsidR="2E993D7E">
        <w:t xml:space="preserve">or the </w:t>
      </w:r>
      <w:r w:rsidR="719E7E07" w:rsidRPr="004B0A7A">
        <w:t>same reservoir for multiple viruses or multiple reservoirs carrying multiple viruses, the risk of zoonotic spillover of NWAs heavily depend</w:t>
      </w:r>
      <w:r w:rsidR="2F0BD4FE">
        <w:t>s</w:t>
      </w:r>
      <w:r w:rsidR="719E7E07" w:rsidRPr="004B0A7A">
        <w:t xml:space="preserve"> on </w:t>
      </w:r>
      <w:r w:rsidR="099D1032">
        <w:t xml:space="preserve">the </w:t>
      </w:r>
      <w:r w:rsidR="719E7E07" w:rsidRPr="004B0A7A">
        <w:t xml:space="preserve">presence, density and habitat patterns of reservoir hosts </w:t>
      </w:r>
      <w:r w:rsidR="00307B98" w:rsidRPr="004B0A7A">
        <w:fldChar w:fldCharType="begin"/>
      </w:r>
      <w:r w:rsidR="00BB6316">
        <w:instrText xml:space="preserve"> ADDIN ZOTERO_ITEM CSL_CITATION {"citationID":"G5fDzcCp","properties":{"formattedCitation":"\\super 62,63\\nosupersub{}","plainCitation":"62,63","noteIndex":0},"citationItems":[{"id":889,"uris":["http://zotero.org/groups/5467322/items/GJ5NEMDV"],"itemData":{"id":889,"type":"article-journal","abstract":"Our understanding of ecological processes is built on patterns inferred from data. Applying modern analytical tools such as machine learning to increasingly high dimensional data offers the potential to expand our perspectives on these processes, shedding new light on complex ecological phenomena such as pathogen transmission in wild populations. Here, we propose a novel approach that combines data mining with theoretical models of disease dynamics. Using rodents as an example, we incorporate statistical differences in the life history features of zoonotic reservoir hosts into pathogen transmission models, enabling us to bound the range of dynamical phenomena associated with hosts, based on their traits. We then test for associations between equilibrium prevalence, a key epidemiological metric and data on human outbreaks of rodent-borne zoonoses, identifying matches between empirical evidence and theoretical predictions of transmission dynamics. We show how this framework can be generalized to other systems through a rubric of disease models and parameters that can be derived from empirical data. By linking life history components directly to their effects on disease dynamics, our mining-modelling approach integrates machine learning and theoretical models to explore mechanisms in the macroecology of pathogen transmission and their consequences for spillover infection to humans.","container-title":"Ecology Letters","DOI":"10.1111/ele.13520","ISSN":"1461-0248","issue":"8","language":"en","license":"© 2020 The Authors. Ecology Letters published by CNRS and John Wiley &amp; Sons Ltd","note":"_eprint: https://onlinelibrary.wiley.com/doi/pdf/10.1111/ele.13520","page":"1178-1188","source":"Wiley Online Library","title":"Integrating data mining and transmission theory in the ecology of infectious diseases","volume":"23","author":[{"family":"Han","given":"Barbara A."},{"family":"O’Regan","given":"Suzanne M."},{"family":"Paul Schmidt","given":"John"},{"family":"Drake","given":"John M."}],"issued":{"date-parts":[["2020"]]}}},{"id":915,"uris":["http://zotero.org/groups/5467322/items/3MV8CGDI"],"itemData":{"id":915,"type":"article-journal","abstract":"Pathogens that can infect multiple host species will have different dynamics than pathogens that are restricted to a single species of host. This article examines the conditions for establishment and long</w:instrText>
      </w:r>
      <w:r w:rsidR="00BB6316">
        <w:rPr>
          <w:rFonts w:ascii="Cambria Math" w:hAnsi="Cambria Math" w:cs="Cambria Math"/>
        </w:rPr>
        <w:instrText>‐</w:instrText>
      </w:r>
      <w:r w:rsidR="00BB6316">
        <w:instrText xml:space="preserve">term population dynamic behavior of pathogens that infect multiple species of hosts. The article attempts to address three major questions in this area: First, under which conditions will increases in the diversity of host species buffer infectious disease outbreaks, and under which conditions will host diversity amplify disease outbreaks? Second, under what conditions is it possible to control an infectious agent by focusing control against only one host species? Third, what role does host species diversity play in maintaining pathogen persistence? The answers to these questions supply some important general insights into the role that biodiversity plays in buffering humans and other species against new and emerging pathogens.","container-title":"The American Naturalist","DOI":"10.1086/424681","ISSN":"0003-0147","issue":"S5","note":"publisher: The University of Chicago Press","page":"S64-S78","source":"journals.uchicago.edu (Atypon)","title":"Population Dynamics of Pathogens with Multiple Host Species.","volume":"164","author":[{"family":"Dobson","given":"Andrew"}],"issued":{"date-parts":[["2004",11]]}}}],"schema":"https://github.com/citation-style-language/schema/raw/master/csl-citation.json"} </w:instrText>
      </w:r>
      <w:r w:rsidR="00307B98" w:rsidRPr="004B0A7A">
        <w:fldChar w:fldCharType="separate"/>
      </w:r>
      <w:r w:rsidR="00BB6316" w:rsidRPr="00BB6316">
        <w:rPr>
          <w:rFonts w:cs="Arial"/>
          <w:kern w:val="0"/>
          <w:vertAlign w:val="superscript"/>
        </w:rPr>
        <w:t>62,63</w:t>
      </w:r>
      <w:r w:rsidR="00307B98" w:rsidRPr="004B0A7A">
        <w:fldChar w:fldCharType="end"/>
      </w:r>
      <w:r w:rsidR="719E7E07" w:rsidRPr="004B0A7A">
        <w:t>.</w:t>
      </w:r>
      <w:r w:rsidR="00201EBC" w:rsidRPr="00201EBC">
        <w:t xml:space="preserve"> </w:t>
      </w:r>
      <w:r w:rsidR="008376C8">
        <w:t>In further studies, t</w:t>
      </w:r>
      <w:r w:rsidR="00201EBC" w:rsidRPr="00201EBC">
        <w:t xml:space="preserve">hese risks may be predicted </w:t>
      </w:r>
      <w:r w:rsidR="008376C8">
        <w:t xml:space="preserve">with increasing accuracy </w:t>
      </w:r>
      <w:r w:rsidR="00201EBC" w:rsidRPr="00201EBC">
        <w:t xml:space="preserve">by combining </w:t>
      </w:r>
      <w:r w:rsidR="008376C8">
        <w:t xml:space="preserve">granular data on </w:t>
      </w:r>
      <w:r w:rsidR="00201EBC" w:rsidRPr="00201EBC">
        <w:t>human and reservoir populations</w:t>
      </w:r>
      <w:r w:rsidR="008376C8">
        <w:t xml:space="preserve"> and their interaction </w:t>
      </w:r>
      <w:r w:rsidR="00201EBC" w:rsidRPr="00201EBC">
        <w:t>along with climate data</w:t>
      </w:r>
      <w:r w:rsidR="008376C8">
        <w:t>.</w:t>
      </w:r>
    </w:p>
    <w:p w14:paraId="65F46A27" w14:textId="69C4328D" w:rsidR="001C5B5B" w:rsidRDefault="001C5B5B" w:rsidP="00F54DF9"/>
    <w:p w14:paraId="65EAC2BB" w14:textId="504B3AB1" w:rsidR="001C5B5B" w:rsidRDefault="47677981" w:rsidP="00C511F5">
      <w:pPr>
        <w:pStyle w:val="Heading1"/>
      </w:pPr>
      <w:r>
        <w:t>Conclusion</w:t>
      </w:r>
    </w:p>
    <w:p w14:paraId="7A3D7831" w14:textId="51537874" w:rsidR="001C5B5B" w:rsidRDefault="69C448C6" w:rsidP="00062C4E">
      <w:r>
        <w:t xml:space="preserve">In this study we developed a novel framework combining species distribution modeling of known disease reservoirs </w:t>
      </w:r>
      <w:r w:rsidR="058B93EE">
        <w:t xml:space="preserve">with </w:t>
      </w:r>
      <w:r>
        <w:t>a mathematical interpretation of force of infection calculation to assess the impact of climate change on zoonotic spillover risk for NWA</w:t>
      </w:r>
      <w:r w:rsidR="594D77A2">
        <w:t>s</w:t>
      </w:r>
      <w:r>
        <w:t xml:space="preserve"> in South America. Our predicted outcomes show that regardless of the </w:t>
      </w:r>
      <w:r w:rsidR="04E30FD4">
        <w:t xml:space="preserve">severity of the </w:t>
      </w:r>
      <w:r>
        <w:t>climate change scenario, the zoonotic spillover risk and the risk of possible outbreak</w:t>
      </w:r>
      <w:r w:rsidR="155BACD1">
        <w:t>s</w:t>
      </w:r>
      <w:r>
        <w:t xml:space="preserve"> of NWAs will increase and become more widespread in the next two decades.</w:t>
      </w:r>
      <w:r w:rsidR="00A47A20">
        <w:t xml:space="preserve"> Our models </w:t>
      </w:r>
      <w:r w:rsidR="00200AA4">
        <w:t xml:space="preserve">predicted increased risk in non-endemic regions that might be </w:t>
      </w:r>
      <w:r w:rsidR="00B60CBF">
        <w:t>ill-equipped in their public health apparatus</w:t>
      </w:r>
      <w:r w:rsidR="00A47A20">
        <w:t xml:space="preserve"> to deal with large scale outbreaks. </w:t>
      </w:r>
      <w:r w:rsidR="000BF252">
        <w:t>As climate</w:t>
      </w:r>
      <w:r w:rsidR="552571AE">
        <w:t xml:space="preserve"> continues to change, disease reservoirs will adapt </w:t>
      </w:r>
      <w:r w:rsidR="79CDDFDD">
        <w:t xml:space="preserve">by changing habitat patterns which will in turn increase the </w:t>
      </w:r>
      <w:r w:rsidR="78BA9865">
        <w:t>reservoir-to-</w:t>
      </w:r>
      <w:r w:rsidR="79CDDFDD">
        <w:t>human</w:t>
      </w:r>
      <w:r w:rsidR="01EA0B32">
        <w:t xml:space="preserve"> contacts that can lead to outbreaks.</w:t>
      </w:r>
      <w:r w:rsidR="000BF252">
        <w:t xml:space="preserve"> </w:t>
      </w:r>
      <w:r>
        <w:t xml:space="preserve">Flexible </w:t>
      </w:r>
      <w:r w:rsidR="345AC667">
        <w:t xml:space="preserve">prediction </w:t>
      </w:r>
      <w:r>
        <w:t xml:space="preserve">frameworks such as this can be instrumental </w:t>
      </w:r>
      <w:r w:rsidR="5856502A">
        <w:t>in</w:t>
      </w:r>
      <w:r>
        <w:t xml:space="preserve"> identify</w:t>
      </w:r>
      <w:r w:rsidR="797EC87B">
        <w:t>ing</w:t>
      </w:r>
      <w:r>
        <w:t xml:space="preserve"> and monitor</w:t>
      </w:r>
      <w:r w:rsidR="2E20561F">
        <w:t>ing</w:t>
      </w:r>
      <w:r>
        <w:t xml:space="preserve"> high risk hotspot zones </w:t>
      </w:r>
      <w:r w:rsidR="5622627E">
        <w:t>for</w:t>
      </w:r>
      <w:r>
        <w:t xml:space="preserve"> zoonotic outbreaks. Our study showcases the importance of predicting disease risks under the influence of </w:t>
      </w:r>
      <w:r w:rsidR="64324249">
        <w:t xml:space="preserve">a </w:t>
      </w:r>
      <w:r>
        <w:t xml:space="preserve">changing climate and its secondary </w:t>
      </w:r>
      <w:r w:rsidR="5F572DEB">
        <w:t xml:space="preserve">environmental and anthropogenic </w:t>
      </w:r>
      <w:r>
        <w:t>effects.</w:t>
      </w:r>
      <w:r w:rsidR="562009EA">
        <w:t xml:space="preserve"> </w:t>
      </w:r>
      <w:r w:rsidR="00AD6F28">
        <w:t xml:space="preserve">Considering that </w:t>
      </w:r>
      <w:r w:rsidR="00330529">
        <w:t xml:space="preserve">the global climate trajectory is along the lines of the moderate climate change scenario, our predictions </w:t>
      </w:r>
      <w:r w:rsidR="002471BE">
        <w:t xml:space="preserve">are particularly salient for </w:t>
      </w:r>
      <w:r w:rsidR="009D2950">
        <w:t xml:space="preserve">the rapid challenges faced by </w:t>
      </w:r>
      <w:r w:rsidR="002471BE">
        <w:t xml:space="preserve">public health </w:t>
      </w:r>
      <w:r w:rsidR="009D2950">
        <w:t xml:space="preserve">systems. </w:t>
      </w:r>
      <w:r w:rsidR="09E52774">
        <w:t>Our methodological framework</w:t>
      </w:r>
      <w:r w:rsidR="562009EA">
        <w:t xml:space="preserve"> </w:t>
      </w:r>
      <w:r w:rsidR="09E52774">
        <w:t>for these diseases can be adapted</w:t>
      </w:r>
      <w:r w:rsidR="562009EA">
        <w:t xml:space="preserve"> to other </w:t>
      </w:r>
      <w:r w:rsidR="09E52774">
        <w:t xml:space="preserve">neglected </w:t>
      </w:r>
      <w:r w:rsidR="562009EA">
        <w:t xml:space="preserve">diseases, </w:t>
      </w:r>
      <w:r w:rsidR="3BB781E7">
        <w:t xml:space="preserve">as well as </w:t>
      </w:r>
      <w:r w:rsidR="562009EA">
        <w:t>other climate scenarios.</w:t>
      </w:r>
    </w:p>
    <w:p w14:paraId="652D0BB4" w14:textId="77777777" w:rsidR="00940FE8" w:rsidRDefault="00940FE8" w:rsidP="00940FE8"/>
    <w:p w14:paraId="0C26D2FB" w14:textId="77777777" w:rsidR="00940FE8" w:rsidRPr="00442309" w:rsidRDefault="00940FE8" w:rsidP="00442309">
      <w:pPr>
        <w:pStyle w:val="Heading1"/>
      </w:pPr>
      <w:r w:rsidRPr="00442309">
        <w:t>Methodology</w:t>
      </w:r>
    </w:p>
    <w:p w14:paraId="4878B1D0" w14:textId="77777777" w:rsidR="00940FE8" w:rsidRPr="00C1167A" w:rsidRDefault="00940FE8">
      <w:pPr>
        <w:pStyle w:val="Heading2"/>
      </w:pPr>
      <w:r w:rsidRPr="00C1167A">
        <w:t>Rodent reservoirs for the New World Arenaviruses (NWA)</w:t>
      </w:r>
    </w:p>
    <w:p w14:paraId="594A4F1A" w14:textId="6F12691B" w:rsidR="00940FE8" w:rsidRPr="00C1167A" w:rsidRDefault="6248A77B" w:rsidP="00062C4E">
      <w:r>
        <w:t xml:space="preserve">A </w:t>
      </w:r>
      <w:r w:rsidR="7810D0F3">
        <w:t>s</w:t>
      </w:r>
      <w:r w:rsidR="1FB45402" w:rsidRPr="00C1167A">
        <w:t>ystematic literature search revealed potential host species of arenaviruses that act as reservoirs for spillover of NWA in humans</w:t>
      </w:r>
      <w:r w:rsidR="1FB45402">
        <w:t xml:space="preserve"> </w:t>
      </w:r>
      <w:r w:rsidR="00940FE8">
        <w:fldChar w:fldCharType="begin"/>
      </w:r>
      <w:r w:rsidR="00BB6316">
        <w:instrText xml:space="preserve"> ADDIN ZOTERO_ITEM CSL_CITATION {"citationID":"gkFYxhmw","properties":{"formattedCitation":"\\super 38,41,47,64\\uc0\\u8211{}68\\nosupersub{}","plainCitation":"38,41,47,64–68","noteIndex":0},"citationItems":[{"id":865,"uris":["http://zotero.org/groups/5467322/items/JB7J9IYR"],"itemData":{"id":865,"type":"article-journal","abstract":"Guanarito and Pirital Viruses among Wild Rodents","DOI":"10.3201/eid1712.110393","language":"en-us","source":"wwwnc.cdc.gov","title":"Transmission of Guanarito and Pirital Viruses among Wild Rodents, Venezuela - Volume 17, Number 12—December 2011 - Emerging Infectious Diseases journal - CDC","URL":"https://wwwnc.cdc.gov/eid/article/17/12/11-0393_article","author":[{"family":"Milazzo","given":"Mary L."},{"family":"Cajimat","given":"Maria N. B."},{"family":"Duno","given":"Gloria"},{"family":"Duno","given":"Freddy"},{"family":"Utrera","given":"Antonio"},{"family":"Fulhorst","given":"Charles F."}],"accessed":{"date-parts":[["2025",2,20]]}}},{"id":909,"uris":["http://zotero.org/groups/5467322/items/ZRHDMLBA"],"itemData":{"id":909,"type":"article-journal","abstract":"During February 1992, field studies on the epidemiology of Venezuelan hemorrhagic fever (VHF) were carried out in a rural area of Portuguesa State in central Venezuela. The objective of this work was to determine the prevalence of infection with Guanarito virus, the etiologic agent of VHF, among wild rodents and humans living within an endemic focus of the disease. A total of 234 rodents, representing nine different species, were collected and their spleens were cultured for virus. Thirty-one Guanarito virus isolates were made from two rodent species: 19 from 40 Sigmodon alstoni and 12 from 106 Zygodontomys brevicauda. Guanarito virus antibody rates among these two species were 5.1% and 15.0%, respectively. Nine of the 12 Z. brevicauda that yielded virus from their spleens also had Guanarito virus antibodies in their sera. In contrast, none of the 19 Guanarito virus-positive S. alstoni had antibodies to the virus. These data suggest that S. alstoni usually develops a persistent nonimmunizing infection with Guanarito virus, while Z. brevicauda develops an immunizing infection. Based on knowledge of the behavior of other human pathogenic arenaviruses, these results imply that S. alstoni is the principal rodent reservoir of Guanarito virus in nature. To determine the prevalence of Guanarito virus infection among humans in the same region, 195 people living near one of the rodent collecting sites were bled and their sera were tested for antibodies to the virus. Five individuals (2.6%) had Guanarito virus antibodies; all were adults, and two had been diagnosed previously as having VHF.(ABSTRACT TRUNCATED AT 250 WORDS)","container-title":"The American Journal of Tropical Medicine and Hygiene","DOI":"10.4269/ajtmh.1993.49.227","ISSN":"0002-9637","issue":"2","journalAbbreviation":"Am J Trop Med Hyg","language":"eng","note":"PMID: 8395143","page":"227-235","source":"PubMed","title":"Field studies on the epidemiology of Venezuelan hemorrhagic fever: implication of the cotton rat Sigmodon alstoni as the probable rodent reservoir","title-short":"Field studies on the epidemiology of Venezuelan hemorrhagic fever","volume":"49","author":[{"family":"Tesh","given":"R. B."},{"family":"Wilson","given":"M. L."},{"family":"Salas","given":"R."},{"family":"De Manzione","given":"N. M."},{"family":"Tovar","given":"D."},{"family":"Ksiazek","given":"T. G."},{"family":"Peters","given":"C. J."}],"issued":{"date-parts":[["1993",8]]}}},{"id":911,"uris":["http://zotero.org/groups/5467322/items/E727JIB3"],"itemData":{"id":911,"type":"article-journal","abstract":"Despite intensive surveillance, Venezuelan hemorrhagic fever (VHF), caused by Guanarito (GTO) virus, has been detected in only a small region of western Venezuela. To determine whether VHF is associated with a particular regional GTO virus strain(s), 29 isolates from rodents and humans throughout the surrounding regions were analyzed by partial sequencing of the nucleocapsid protein gene. Phylogenetic trees delineated nine distinct GTO genotypes that differ by 4–17% in nucleotides and up to 9% in amino acid sequences; most appeared to be restricted to discrete geographic regions, although a few genotypes were isolated in several locations. Each genotype included at least one strain recovered from a rodent, but only two genotypes were isolated from VHF cases. The presence outside of the endemic/epidemic region of two genotypes isolated also from VHF cases suggests that human pathogenic viruses occur outside of the endemic zone, but do not frequently infect people and/or cause apparent disease there. VHF does not appear to be associated with a GTO virus genotype that is restricted to a certain rodent species. When quasispecies diversity was examined, rodent isolates had higher sequence variation than human isolates. One rodent isolate included a mixture of two phylogenetically distinct genotypes, suggesting a dual infection.","container-title":"Virology","DOI":"10.1006/viro.1999.0067","ISSN":"0042-6822","issue":"1","journalAbbreviation":"Virology","page":"189-195","source":"ScienceDirect","title":"Guanarito Virus (&lt;i&gt;Arenaviridae&lt;/i&gt;) Isolates from Endemic and Outlying Localities in Venezuela: Sequence Comparisons among and within Strains Isolated from Venezuelan Hemorrhagic Fever Patients and Rodents","title-short":"Guanarito Virus (&lt;i&gt;Arenaviridae&lt;/i&gt;) Isolates from Endemic and Outlying Localities in Venezuela","volume":"266","author":[{"family":"Weaver","given":"Scott C."},{"family":"Salas","given":"Rosa Alba"},{"family":"Manzione","given":"Nuris","non-dropping-particle":"de"},{"family":"Fulhorst","given":"Charles F."},{"family":"Duno","given":"Gloria"},{"family":"Utrera","given":"Antonio"},{"family":"Mills","given":"James N."},{"family":"Ksiazek","given":"Thomas G."},{"family":"Tovar","given":"Duilia"},{"family":"Tesh","given":"Robert B."}],"issued":{"date-parts":[["2000",1,5]]}}},{"id":877,"uris":["http://zotero.org/groups/5467322/items/3BEUY8VX"],"itemData":{"id":877,"type":"chapter","abstract":"Arenaviruses are negative-stranded RNA viruses that have been isolated from several species of mammals in various parts of the world. With two exceptions, these viruses have all been isolated from rodents of the family Muridae — sensu Musser and Carleton (1993). Tacaribe virus was originally isolated from fruit-eating bats of the genus Artibeus, while Sabiá virus has no known wild reservoir. Arenavirus infections in their rodent reservoirs are characterized by persistent shedding of infectious virus in the urine (Johnson 1970).","container-title":"Arenaviruses I: The Epidemiology, Molecular and Cell Biology of Arenaviruses","event-place":"Berlin, Heidelberg","ISBN":"978-3-642-56029-3","language":"en","note":"DOI: 10.1007/978-3-642-56029-3_2","page":"25-63","publisher":"Springer","publisher-place":"Berlin, Heidelberg","source":"Springer Link","title":"Mammalian Reservoirs of Arenaviruses","URL":"https://doi.org/10.1007/978-3-642-56029-3_2","author":[{"family":"Salazar-Bravo","given":"J."},{"family":"Ruedas","given":"L. A."},{"family":"Yates","given":"T. L."}],"editor":[{"family":"Oldstone","given":"Michael B. A."}],"accessed":{"date-parts":[["2025",2,20]]},"issued":{"date-parts":[["2002"]]}}},{"id":906,"uris":["http://zotero.org/groups/5467322/items/CFLTTNUW"],"itemData":{"id":906,"type":"article-journal","container-title":"The American Journal of Tropical Medicine and Hygiene","DOI":"10.4269/ajtmh.1992.47.749","ISSN":"0002-9637","issue":"6","page":"749-763","source":"DOI.org (Crossref)","title":"A Longitudinal Study of Junin Virus Activity in the Rodent Reservoir of Agrentine Hemorrhagic Fever","volume":"47","author":[{"family":"Mills","given":"James N."},{"family":"Ellis","given":"Barbara A."},{"family":"McKee","given":"Kelly T."},{"family":"Calderon","given":"Gladys E."},{"family":"Maiztegui","given":"Julio I."},{"family":"Nelson","given":"Gene O."},{"family":"Ksiazek","given":"Thomas G."},{"family":"Peters","given":"Clarence J."},{"family":"Childs","given":"James E."}],"issued":{"date-parts":[["1992",12]]}}},{"id":913,"uris":["http://zotero.org/groups/5467322/items/NQZMPXUS"],"itemData":{"id":913,"type":"article-journal","abstract":"Junin virus is the etiological agent of Argentine hemorrhagic fever, a serious rodent-borne disease. An enzyme-linked immunosorbent assay (ELISA) to detect Junin virus IgG antibodies in rodents was evaluated using sera from 27 Calomys musculinus and five Calomys laucha, inoculated experimentally with a live attenuated strain of this arenavirus. The test performance was compared against an indirect immunofluorescence assay (IFA). The ELISA had a sensitivity and specificity of 100% and a reproducibility of 87.9% for samples with titers above the selected cut-off value. IFA had lower sensitivity (53%) with the same specificity. The ELISA results were similar, whether carried out on whole blood or serum samples, thus eliminating the need for serum separation. A high correlation (K=0.86) between ELISA and IFA results was obtained from 1011 wild sigmodontine and murine rodents collected within and outside of the Argentine hemorrhagic fever endemic area. These results indicate that Junin virus IgG ELISA is the most suitable assay for detection of Junin virus antibodies in rodent samples.","container-title":"Journal of Virological Methods","DOI":"10.1016/S0166-0934(01)00452-9","ISSN":"0166-0934","issue":"1","journalAbbreviation":"Journal of Virological Methods","page":"57-66","source":"ScienceDirect","title":"Evaluation of an enzyme-linked immunosorbent assay for detection of antibodies to Junin virus in rodents","volume":"103","author":[{"family":"Morales","given":"Marı́a A"},{"family":"Calderón","given":"Gladys E"},{"family":"Riera","given":"Laura M"},{"family":"Ambrosio","given":"Ana M"},{"family":"Enrı́a","given":"Delia A"},{"family":"Sabattini","given":"Marta S"}],"issued":{"date-parts":[["2002",5,1]]}}},{"id":876,"uris":["http://zotero.org/groups/5467322/items/RHMRRKDR"],"itemData":{"id":876,"type":"article-journal","abstract":"Zoonoses within wild reservoir host populations often occur focally obeying Pavlovskii’s rules of “natural nidality”. What appears to be a clear example is Bolivian hemorrhagic fever (BHF), a disease endemic to northeastern Bolivia. The etiological agent is Machupo virus (MACV, Arenaviridae). The vertebrate reservoir, identified 30 years ago, was Calomys callosus a wild rodent common to open biomes in the lowlands of southeastern South America. The lack of concordance between the occurrence of MACV and the range of its rodent host has puzzled cadres of researchers and could be used as an exemplar of natural nidality. Here, we show that the populations of rodents responsible for the maintenance and transmission of MACV are an independent monophyletic lineage, different from those in other areas of South America. Therefore a clearer understanding of the systematics of the host species explains the apparent natural nidality of BHF. Similar studies may prove to be informative in other zoonoses.","container-title":"Infection, Genetics and Evolution","DOI":"10.1016/S1567-1348(02)00026-6","ISSN":"1567-1348","issue":"3","journalAbbreviation":"Infection, Genetics and Evolution","page":"191-199","source":"ScienceDirect","title":"Natural nidality in Bolivian hemorrhagic fever and the systematics of the reservoir species","volume":"1","author":[{"family":"Salazar-Bravo","given":"Jorge"},{"family":"Dragoo","given":"Jerry W."},{"family":"Bowen","given":"Michael D."},{"family":"Peters","given":"Clarence J."},{"family":"Ksiazek","given":"Thomas G."},{"family":"Yates","given":"Terry L."}],"issued":{"date-parts":[["2002",5,1]]}}},{"id":878,"uris":["http://zotero.org/groups/5467322/items/9KEQRMM7"],"itemData":{"id":878,"type":"article-journal","abstract":"The genus Calomys includes several species that have very similar external morphologies, which often leads to confusing field identification and has resulted in conflictive taxonomic histories. One of its clades involves large-sized body forms, known as the Calomys callosus complex. In a previous study, a biogeographic hypothesis was proposed to explain a south-to-north colonisation of South America by species of this complex. However, other studies which not included all members of the complex' members and that used different molecular markers, did not support that biogeographic hypothesis. Here we explore the relationships among C. callosus sensu stricto (s.s.), C. fecundus, C. callidus, C. venustus, C. tocantinsi and Calomys sp. using two mitochondrial genes (Cyt-b and Control Region) and two nuclear genes (Rhp3 and i7FGB) data. We also applied several gene trees and species delimitation methods to elucidate the taxonomy, distribution and evolutionary relationships among the analysed species. By including sequences of individuals from Argentina, Brazil, Bolivia and Paraguay, we reconstructed the possible ancestral biogeographic origin of the complex. Two main clades were recovered: the western showed the relationships (C. venustus [C. fecundus–Calomys sp.]), while the eastern (C. callidus [C. callosus s.s.–C. tocantinsi]). These results support the original biogeographic hypothesis and suggest the following scenario: in the west, from the Espinal ecoregion, first the Tucumane–Bolivian Yungas and later, the Beni savanna would have been colonised. In the east, from the Espinal, first the Chaco and later the Cerrado ecoregions may have been occupied.","container-title":"Zoologica Scripta","DOI":"10.1111/zsc.12556","ISSN":"1463-6409","issue":"5","language":"en","license":"© 2022 Royal Swedish Academy of Sciences.","note":"_eprint: https://onlinelibrary.wiley.com/doi/pdf/10.1111/zsc.12556","page":"498-521","source":"Wiley Online Library","title":"Molecular systematics and biogeographic insights of the Calomys callosus complex (Rodentia, Cricetidae)","volume":"51","author":[{"family":"González-Ittig","given":"Raúl E."},{"family":"Pinotti","given":"Juan D."},{"family":"Carballo","given":"Julieta"},{"family":"Martín","given":"María L."},{"family":"Levis","given":"Silvana"},{"family":"Calderón","given":"Gladys"},{"family":"Gómez-Villafañe","given":"Isabel"},{"family":"Salazar-Bravo","given":"Jorge"},{"family":"Pardiñas","given":"Ulyses F. J."}],"issued":{"date-parts":[["2022"]]}}}],"schema":"https://github.com/citation-style-language/schema/raw/master/csl-citation.json"} </w:instrText>
      </w:r>
      <w:r w:rsidR="00940FE8">
        <w:fldChar w:fldCharType="separate"/>
      </w:r>
      <w:r w:rsidR="00BB6316" w:rsidRPr="00BB6316">
        <w:rPr>
          <w:rFonts w:cs="Arial"/>
          <w:kern w:val="0"/>
          <w:vertAlign w:val="superscript"/>
        </w:rPr>
        <w:t>38,41,47,64–68</w:t>
      </w:r>
      <w:r w:rsidR="00940FE8">
        <w:fldChar w:fldCharType="end"/>
      </w:r>
      <w:r w:rsidR="1FB45402" w:rsidRPr="00C1167A">
        <w:t>. Since involvement of certain rodent species as reservoirs for rare NWA are ambiguous or underreported in literature</w:t>
      </w:r>
      <w:r w:rsidR="1FB45402">
        <w:t xml:space="preserve"> </w:t>
      </w:r>
      <w:r w:rsidR="00940FE8">
        <w:fldChar w:fldCharType="begin"/>
      </w:r>
      <w:r w:rsidR="00BB6316">
        <w:instrText xml:space="preserve"> ADDIN ZOTERO_ITEM CSL_CITATION {"citationID":"chcCB8LA","properties":{"formattedCitation":"\\super 38\\nosupersub{}","plainCitation":"38","noteIndex":0},"citationItems":[{"id":876,"uris":["http://zotero.org/groups/5467322/items/RHMRRKDR"],"itemData":{"id":876,"type":"article-journal","abstract":"Zoonoses within wild reservoir host populations often occur focally obeying Pavlovskii’s rules of “natural nidality”. What appears to be a clear example is Bolivian hemorrhagic fever (BHF), a disease endemic to northeastern Bolivia. The etiological agent is Machupo virus (MACV, Arenaviridae). The vertebrate reservoir, identified 30 years ago, was Calomys callosus a wild rodent common to open biomes in the lowlands of southeastern South America. The lack of concordance between the occurrence of MACV and the range of its rodent host has puzzled cadres of researchers and could be used as an exemplar of natural nidality. Here, we show that the populations of rodents responsible for the maintenance and transmission of MACV are an independent monophyletic lineage, different from those in other areas of South America. Therefore a clearer understanding of the systematics of the host species explains the apparent natural nidality of BHF. Similar studies may prove to be informative in other zoonoses.","container-title":"Infection, Genetics and Evolution","DOI":"10.1016/S1567-1348(02)00026-6","ISSN":"1567-1348","issue":"3","journalAbbreviation":"Infection, Genetics and Evolution","page":"191-199","source":"ScienceDirect","title":"Natural nidality in Bolivian hemorrhagic fever and the systematics of the reservoir species","volume":"1","author":[{"family":"Salazar-Bravo","given":"Jorge"},{"family":"Dragoo","given":"Jerry W."},{"family":"Bowen","given":"Michael D."},{"family":"Peters","given":"Clarence J."},{"family":"Ksiazek","given":"Thomas G."},{"family":"Yates","given":"Terry L."}],"issued":{"date-parts":[["2002",5,1]]}}}],"schema":"https://github.com/citation-style-language/schema/raw/master/csl-citation.json"} </w:instrText>
      </w:r>
      <w:r w:rsidR="00940FE8">
        <w:fldChar w:fldCharType="separate"/>
      </w:r>
      <w:r w:rsidR="00BB6316" w:rsidRPr="00BB6316">
        <w:rPr>
          <w:rFonts w:cs="Arial"/>
          <w:kern w:val="0"/>
          <w:vertAlign w:val="superscript"/>
        </w:rPr>
        <w:t>38</w:t>
      </w:r>
      <w:r w:rsidR="00940FE8">
        <w:fldChar w:fldCharType="end"/>
      </w:r>
      <w:r w:rsidR="1FB45402" w:rsidRPr="00C1167A">
        <w:t xml:space="preserve">, we selected six well-established rodent species that act as reservoirs for NWA </w:t>
      </w:r>
      <w:r w:rsidR="775A0696" w:rsidRPr="00C1167A">
        <w:t>and</w:t>
      </w:r>
      <w:r w:rsidR="1FB45402" w:rsidRPr="00C1167A">
        <w:t xml:space="preserve"> their zoonotic spillover (Table</w:t>
      </w:r>
      <w:r w:rsidR="15080F59">
        <w:t xml:space="preserve"> 1</w:t>
      </w:r>
      <w:r w:rsidR="1FB45402" w:rsidRPr="00C1167A">
        <w:t xml:space="preserve">). These six species, namely, </w:t>
      </w:r>
      <w:r w:rsidR="1FB45402" w:rsidRPr="7C5D5355">
        <w:rPr>
          <w:i/>
        </w:rPr>
        <w:t>Zygodontomys brevicauda</w:t>
      </w:r>
      <w:r w:rsidR="1FB45402" w:rsidRPr="00C1167A">
        <w:t xml:space="preserve"> and </w:t>
      </w:r>
      <w:r w:rsidR="1FB45402" w:rsidRPr="7C5D5355">
        <w:rPr>
          <w:i/>
        </w:rPr>
        <w:t xml:space="preserve">Sigmodon </w:t>
      </w:r>
      <w:r w:rsidR="48D90310" w:rsidRPr="7C5D5355">
        <w:rPr>
          <w:i/>
        </w:rPr>
        <w:t>a</w:t>
      </w:r>
      <w:r w:rsidR="1FB45402" w:rsidRPr="7C5D5355">
        <w:rPr>
          <w:i/>
        </w:rPr>
        <w:t>lstoni</w:t>
      </w:r>
      <w:r w:rsidR="1FB45402" w:rsidRPr="00C1167A">
        <w:t xml:space="preserve"> for </w:t>
      </w:r>
      <w:r w:rsidR="1FB45402">
        <w:t>GTOV</w:t>
      </w:r>
      <w:r w:rsidR="1FB45402" w:rsidRPr="00C1167A">
        <w:t xml:space="preserve">, </w:t>
      </w:r>
      <w:r w:rsidR="1FB45402" w:rsidRPr="7C5D5355">
        <w:rPr>
          <w:i/>
        </w:rPr>
        <w:t>Calomys callosus</w:t>
      </w:r>
      <w:r w:rsidR="1FB45402" w:rsidRPr="00C1167A">
        <w:t xml:space="preserve"> for </w:t>
      </w:r>
      <w:r w:rsidR="1FB45402">
        <w:t>MACV</w:t>
      </w:r>
      <w:r w:rsidR="1FB45402" w:rsidRPr="00C1167A">
        <w:t xml:space="preserve">, </w:t>
      </w:r>
      <w:r w:rsidR="1FB45402" w:rsidRPr="7C5D5355">
        <w:rPr>
          <w:i/>
        </w:rPr>
        <w:t>Calomys musculinus, Calomys laucha</w:t>
      </w:r>
      <w:r w:rsidR="1FB45402" w:rsidRPr="00C1167A">
        <w:t xml:space="preserve"> and </w:t>
      </w:r>
      <w:r w:rsidR="1FB45402" w:rsidRPr="7C5D5355">
        <w:rPr>
          <w:i/>
        </w:rPr>
        <w:t>Oligoryzomys flavescens</w:t>
      </w:r>
      <w:r w:rsidR="1FB45402" w:rsidRPr="00C1167A">
        <w:t xml:space="preserve"> for </w:t>
      </w:r>
      <w:r w:rsidR="1FB45402">
        <w:t>JUNV</w:t>
      </w:r>
      <w:r w:rsidR="1FB45402" w:rsidRPr="00C1167A">
        <w:t xml:space="preserve">, have </w:t>
      </w:r>
      <w:r w:rsidR="1FB45402">
        <w:t xml:space="preserve">been </w:t>
      </w:r>
      <w:r w:rsidR="1FB45402" w:rsidRPr="00C1167A">
        <w:t>established to</w:t>
      </w:r>
      <w:r w:rsidR="1FB45402">
        <w:t xml:space="preserve"> be associated</w:t>
      </w:r>
      <w:r w:rsidR="1FB45402" w:rsidRPr="00C1167A">
        <w:t xml:space="preserve"> </w:t>
      </w:r>
      <w:r w:rsidR="11532C33">
        <w:t xml:space="preserve">with </w:t>
      </w:r>
      <w:r w:rsidR="1FB45402" w:rsidRPr="00C1167A">
        <w:t>outbreaks of the</w:t>
      </w:r>
      <w:r w:rsidR="6A9E014A" w:rsidRPr="00C1167A">
        <w:t>ir</w:t>
      </w:r>
      <w:r w:rsidR="1FB45402" w:rsidRPr="00C1167A">
        <w:t xml:space="preserve"> respective NWA in human populations (Table</w:t>
      </w:r>
      <w:r w:rsidR="2F643905">
        <w:t xml:space="preserve"> 1</w:t>
      </w:r>
      <w:r w:rsidR="1FB45402" w:rsidRPr="00C1167A">
        <w:t>). The distribution of these rodent reservoirs over the geographical bound</w:t>
      </w:r>
      <w:r w:rsidR="04411154" w:rsidRPr="00C1167A">
        <w:t>arie</w:t>
      </w:r>
      <w:r w:rsidR="1FB45402" w:rsidRPr="00C1167A">
        <w:t>s of the reported outbreak</w:t>
      </w:r>
      <w:r w:rsidR="78D91950">
        <w:t>s</w:t>
      </w:r>
      <w:r w:rsidR="1FB45402" w:rsidRPr="00C1167A">
        <w:t xml:space="preserve"> of NWA in the past </w:t>
      </w:r>
      <w:bookmarkStart w:id="5" w:name="_Int_XpDAhWbq"/>
      <w:r w:rsidR="6045CB91">
        <w:t>was</w:t>
      </w:r>
      <w:bookmarkEnd w:id="5"/>
      <w:r w:rsidR="1FB45402" w:rsidRPr="00C1167A">
        <w:t xml:space="preserve"> modeled using species distribution models (SDMs).</w:t>
      </w:r>
    </w:p>
    <w:p w14:paraId="59C4178E" w14:textId="25675C31" w:rsidR="00940FE8" w:rsidRPr="00C1167A" w:rsidRDefault="00940FE8" w:rsidP="004C2431">
      <w:pPr>
        <w:pStyle w:val="Caption1"/>
      </w:pPr>
      <w:r>
        <w:t>Table</w:t>
      </w:r>
      <w:r w:rsidR="00E36472">
        <w:t xml:space="preserve"> 1</w:t>
      </w:r>
      <w:r>
        <w:t>. New World Arenaviruses (NWA) that were reported to cause zoonotic outbreaks in humans with their reported rodent reservoirs</w:t>
      </w:r>
    </w:p>
    <w:tbl>
      <w:tblPr>
        <w:tblW w:w="9360" w:type="dxa"/>
        <w:tblLook w:val="04A0" w:firstRow="1" w:lastRow="0" w:firstColumn="1" w:lastColumn="0" w:noHBand="0" w:noVBand="1"/>
      </w:tblPr>
      <w:tblGrid>
        <w:gridCol w:w="2040"/>
        <w:gridCol w:w="2400"/>
        <w:gridCol w:w="3220"/>
        <w:gridCol w:w="1700"/>
      </w:tblGrid>
      <w:tr w:rsidR="00940FE8" w:rsidRPr="00C1167A" w14:paraId="6845003D" w14:textId="77777777" w:rsidTr="001F500E">
        <w:trPr>
          <w:trHeight w:val="300"/>
        </w:trPr>
        <w:tc>
          <w:tcPr>
            <w:tcW w:w="2040" w:type="dxa"/>
            <w:tcBorders>
              <w:top w:val="single" w:sz="4" w:space="0" w:color="auto"/>
              <w:left w:val="nil"/>
              <w:bottom w:val="single" w:sz="4" w:space="0" w:color="auto"/>
              <w:right w:val="nil"/>
            </w:tcBorders>
            <w:vAlign w:val="center"/>
            <w:hideMark/>
          </w:tcPr>
          <w:p w14:paraId="52C886B0" w14:textId="77777777" w:rsidR="00940FE8" w:rsidRPr="00C1167A" w:rsidRDefault="66667D76" w:rsidP="004E2CA0">
            <w:pPr>
              <w:overflowPunct/>
              <w:autoSpaceDE/>
              <w:autoSpaceDN/>
              <w:adjustRightInd/>
              <w:spacing w:before="0"/>
              <w:ind w:hanging="23"/>
              <w:textAlignment w:val="auto"/>
              <w:rPr>
                <w:rFonts w:eastAsia="Times New Roman" w:cs="Arial"/>
                <w:b/>
                <w:bCs/>
                <w:color w:val="000000"/>
                <w:kern w:val="0"/>
                <w:sz w:val="20"/>
                <w:szCs w:val="20"/>
                <w14:ligatures w14:val="none"/>
              </w:rPr>
            </w:pPr>
            <w:r w:rsidRPr="00C1167A">
              <w:rPr>
                <w:rFonts w:eastAsia="Times New Roman" w:cs="Arial"/>
                <w:b/>
                <w:bCs/>
                <w:color w:val="000000"/>
                <w:kern w:val="0"/>
                <w:sz w:val="20"/>
                <w:szCs w:val="20"/>
                <w14:ligatures w14:val="none"/>
              </w:rPr>
              <w:t>Common name of virus</w:t>
            </w:r>
          </w:p>
        </w:tc>
        <w:tc>
          <w:tcPr>
            <w:tcW w:w="2400" w:type="dxa"/>
            <w:tcBorders>
              <w:top w:val="single" w:sz="4" w:space="0" w:color="auto"/>
              <w:left w:val="nil"/>
              <w:bottom w:val="single" w:sz="4" w:space="0" w:color="auto"/>
              <w:right w:val="nil"/>
            </w:tcBorders>
            <w:vAlign w:val="center"/>
            <w:hideMark/>
          </w:tcPr>
          <w:p w14:paraId="71E4018D" w14:textId="77777777" w:rsidR="00940FE8" w:rsidRPr="00C1167A" w:rsidRDefault="66667D76" w:rsidP="004E2CA0">
            <w:pPr>
              <w:overflowPunct/>
              <w:autoSpaceDE/>
              <w:autoSpaceDN/>
              <w:adjustRightInd/>
              <w:spacing w:before="0"/>
              <w:ind w:firstLine="6"/>
              <w:textAlignment w:val="auto"/>
              <w:rPr>
                <w:rFonts w:eastAsia="Times New Roman" w:cs="Arial"/>
                <w:b/>
                <w:bCs/>
                <w:color w:val="000000"/>
                <w:kern w:val="0"/>
                <w:sz w:val="20"/>
                <w:szCs w:val="20"/>
                <w14:ligatures w14:val="none"/>
              </w:rPr>
            </w:pPr>
            <w:r w:rsidRPr="00C1167A">
              <w:rPr>
                <w:rFonts w:eastAsia="Times New Roman" w:cs="Arial"/>
                <w:b/>
                <w:bCs/>
                <w:color w:val="000000"/>
                <w:kern w:val="0"/>
                <w:sz w:val="20"/>
                <w:szCs w:val="20"/>
                <w14:ligatures w14:val="none"/>
              </w:rPr>
              <w:t>Common name of the disease</w:t>
            </w:r>
          </w:p>
        </w:tc>
        <w:tc>
          <w:tcPr>
            <w:tcW w:w="3220" w:type="dxa"/>
            <w:tcBorders>
              <w:top w:val="single" w:sz="4" w:space="0" w:color="auto"/>
              <w:left w:val="nil"/>
              <w:bottom w:val="single" w:sz="4" w:space="0" w:color="auto"/>
              <w:right w:val="nil"/>
            </w:tcBorders>
            <w:vAlign w:val="center"/>
            <w:hideMark/>
          </w:tcPr>
          <w:p w14:paraId="531C627A" w14:textId="77777777" w:rsidR="00940FE8" w:rsidRPr="00C1167A" w:rsidRDefault="66667D76" w:rsidP="004E2CA0">
            <w:pPr>
              <w:overflowPunct/>
              <w:autoSpaceDE/>
              <w:autoSpaceDN/>
              <w:adjustRightInd/>
              <w:spacing w:before="0"/>
              <w:ind w:firstLine="45"/>
              <w:textAlignment w:val="auto"/>
              <w:rPr>
                <w:rFonts w:eastAsia="Times New Roman" w:cs="Arial"/>
                <w:b/>
                <w:bCs/>
                <w:color w:val="000000"/>
                <w:kern w:val="0"/>
                <w:sz w:val="20"/>
                <w:szCs w:val="20"/>
                <w14:ligatures w14:val="none"/>
              </w:rPr>
            </w:pPr>
            <w:r w:rsidRPr="00C1167A">
              <w:rPr>
                <w:rFonts w:eastAsia="Times New Roman" w:cs="Arial"/>
                <w:b/>
                <w:bCs/>
                <w:color w:val="000000"/>
                <w:kern w:val="0"/>
                <w:sz w:val="20"/>
                <w:szCs w:val="20"/>
                <w14:ligatures w14:val="none"/>
              </w:rPr>
              <w:t>Reported rodent reservoir</w:t>
            </w:r>
          </w:p>
        </w:tc>
        <w:tc>
          <w:tcPr>
            <w:tcW w:w="1700" w:type="dxa"/>
            <w:tcBorders>
              <w:top w:val="single" w:sz="4" w:space="0" w:color="auto"/>
              <w:left w:val="nil"/>
              <w:bottom w:val="single" w:sz="4" w:space="0" w:color="auto"/>
              <w:right w:val="nil"/>
            </w:tcBorders>
            <w:vAlign w:val="center"/>
            <w:hideMark/>
          </w:tcPr>
          <w:p w14:paraId="02FABD83" w14:textId="77777777" w:rsidR="00940FE8" w:rsidRPr="00C1167A" w:rsidRDefault="66667D76" w:rsidP="004E2CA0">
            <w:pPr>
              <w:overflowPunct/>
              <w:autoSpaceDE/>
              <w:autoSpaceDN/>
              <w:adjustRightInd/>
              <w:spacing w:before="0"/>
              <w:ind w:firstLine="0"/>
              <w:textAlignment w:val="auto"/>
              <w:rPr>
                <w:rFonts w:eastAsia="Times New Roman" w:cs="Arial"/>
                <w:b/>
                <w:bCs/>
                <w:color w:val="000000"/>
                <w:kern w:val="0"/>
                <w:sz w:val="20"/>
                <w:szCs w:val="20"/>
                <w14:ligatures w14:val="none"/>
              </w:rPr>
            </w:pPr>
            <w:r w:rsidRPr="00C1167A">
              <w:rPr>
                <w:rFonts w:eastAsia="Times New Roman" w:cs="Arial"/>
                <w:b/>
                <w:bCs/>
                <w:color w:val="000000"/>
                <w:kern w:val="0"/>
                <w:sz w:val="20"/>
                <w:szCs w:val="20"/>
                <w14:ligatures w14:val="none"/>
              </w:rPr>
              <w:t>Outbreaks reported</w:t>
            </w:r>
          </w:p>
        </w:tc>
      </w:tr>
      <w:tr w:rsidR="00940FE8" w:rsidRPr="00C1167A" w14:paraId="38776948" w14:textId="77777777" w:rsidTr="001F500E">
        <w:trPr>
          <w:trHeight w:val="300"/>
        </w:trPr>
        <w:tc>
          <w:tcPr>
            <w:tcW w:w="2040" w:type="dxa"/>
            <w:tcBorders>
              <w:top w:val="nil"/>
              <w:left w:val="nil"/>
              <w:bottom w:val="nil"/>
              <w:right w:val="nil"/>
            </w:tcBorders>
            <w:vAlign w:val="center"/>
            <w:hideMark/>
          </w:tcPr>
          <w:p w14:paraId="3A27001A" w14:textId="77777777" w:rsidR="00940FE8" w:rsidRPr="00C1167A" w:rsidRDefault="66667D76" w:rsidP="004E2CA0">
            <w:pPr>
              <w:overflowPunct/>
              <w:autoSpaceDE/>
              <w:autoSpaceDN/>
              <w:adjustRightInd/>
              <w:spacing w:before="0"/>
              <w:ind w:hanging="23"/>
              <w:textAlignment w:val="auto"/>
              <w:rPr>
                <w:rFonts w:eastAsia="Times New Roman" w:cs="Arial"/>
                <w:b/>
                <w:bCs/>
                <w:color w:val="000000"/>
                <w:kern w:val="0"/>
                <w:sz w:val="20"/>
                <w:szCs w:val="20"/>
                <w14:ligatures w14:val="none"/>
              </w:rPr>
            </w:pPr>
            <w:proofErr w:type="spellStart"/>
            <w:r>
              <w:rPr>
                <w:rFonts w:eastAsia="Times New Roman" w:cs="Arial"/>
                <w:b/>
                <w:bCs/>
                <w:color w:val="000000"/>
                <w:kern w:val="0"/>
                <w:sz w:val="20"/>
                <w:szCs w:val="20"/>
                <w14:ligatures w14:val="none"/>
              </w:rPr>
              <w:t>Junin</w:t>
            </w:r>
            <w:proofErr w:type="spellEnd"/>
            <w:r>
              <w:rPr>
                <w:rFonts w:eastAsia="Times New Roman" w:cs="Arial"/>
                <w:b/>
                <w:bCs/>
                <w:color w:val="000000"/>
                <w:kern w:val="0"/>
                <w:sz w:val="20"/>
                <w:szCs w:val="20"/>
                <w14:ligatures w14:val="none"/>
              </w:rPr>
              <w:t xml:space="preserve"> virus (JUNV)</w:t>
            </w:r>
          </w:p>
        </w:tc>
        <w:tc>
          <w:tcPr>
            <w:tcW w:w="2400" w:type="dxa"/>
            <w:tcBorders>
              <w:top w:val="nil"/>
              <w:left w:val="nil"/>
              <w:bottom w:val="nil"/>
              <w:right w:val="nil"/>
            </w:tcBorders>
            <w:vAlign w:val="center"/>
            <w:hideMark/>
          </w:tcPr>
          <w:p w14:paraId="053BAB0F" w14:textId="77777777" w:rsidR="00940FE8" w:rsidRPr="00C1167A" w:rsidRDefault="66667D76" w:rsidP="004E2CA0">
            <w:pPr>
              <w:overflowPunct/>
              <w:autoSpaceDE/>
              <w:autoSpaceDN/>
              <w:adjustRightInd/>
              <w:spacing w:before="0"/>
              <w:ind w:firstLine="6"/>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Argentine Hemorrhagic fever</w:t>
            </w:r>
          </w:p>
        </w:tc>
        <w:tc>
          <w:tcPr>
            <w:tcW w:w="3220" w:type="dxa"/>
            <w:tcBorders>
              <w:top w:val="nil"/>
              <w:left w:val="nil"/>
              <w:bottom w:val="nil"/>
              <w:right w:val="nil"/>
            </w:tcBorders>
            <w:vAlign w:val="center"/>
            <w:hideMark/>
          </w:tcPr>
          <w:p w14:paraId="5280BD87" w14:textId="296A7E9E" w:rsidR="00940FE8" w:rsidRPr="00C1167A" w:rsidRDefault="330C3922" w:rsidP="004E2CA0">
            <w:pPr>
              <w:overflowPunct/>
              <w:autoSpaceDE/>
              <w:autoSpaceDN/>
              <w:adjustRightInd/>
              <w:spacing w:before="0"/>
              <w:ind w:firstLine="45"/>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 xml:space="preserve">Calomys musculinus </w:t>
            </w:r>
          </w:p>
          <w:p w14:paraId="5D1E081C" w14:textId="5C51C1D9" w:rsidR="00940FE8" w:rsidRPr="00C1167A" w:rsidRDefault="330C3922" w:rsidP="004E2CA0">
            <w:pPr>
              <w:overflowPunct/>
              <w:autoSpaceDE/>
              <w:autoSpaceDN/>
              <w:adjustRightInd/>
              <w:spacing w:before="0"/>
              <w:ind w:firstLine="45"/>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w:t>
            </w:r>
            <w:r w:rsidRPr="00062C4E">
              <w:rPr>
                <w:rFonts w:eastAsia="Times New Roman" w:cs="Arial"/>
                <w:color w:val="000000"/>
                <w:kern w:val="0"/>
                <w:sz w:val="20"/>
                <w:szCs w:val="20"/>
                <w14:ligatures w14:val="none"/>
              </w:rPr>
              <w:t>Dryland Vesper mouse</w:t>
            </w:r>
            <w:r w:rsidRPr="7540D756">
              <w:rPr>
                <w:rFonts w:eastAsia="Times New Roman" w:cs="Arial"/>
                <w:i/>
                <w:color w:val="000000"/>
                <w:kern w:val="0"/>
                <w:sz w:val="20"/>
                <w:szCs w:val="20"/>
                <w14:ligatures w14:val="none"/>
              </w:rPr>
              <w:t>)</w:t>
            </w:r>
          </w:p>
        </w:tc>
        <w:tc>
          <w:tcPr>
            <w:tcW w:w="1700" w:type="dxa"/>
            <w:tcBorders>
              <w:top w:val="nil"/>
              <w:left w:val="nil"/>
              <w:bottom w:val="nil"/>
              <w:right w:val="nil"/>
            </w:tcBorders>
            <w:vAlign w:val="center"/>
            <w:hideMark/>
          </w:tcPr>
          <w:p w14:paraId="6429F3B6" w14:textId="77777777" w:rsidR="00940FE8" w:rsidRPr="00C1167A" w:rsidRDefault="66667D76" w:rsidP="004E2CA0">
            <w:pPr>
              <w:overflowPunct/>
              <w:autoSpaceDE/>
              <w:autoSpaceDN/>
              <w:adjustRightInd/>
              <w:spacing w:before="0"/>
              <w:ind w:firstLine="0"/>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1950s, 1990-2018</w:t>
            </w:r>
          </w:p>
        </w:tc>
      </w:tr>
      <w:tr w:rsidR="00940FE8" w:rsidRPr="00C1167A" w14:paraId="476A4BEC" w14:textId="77777777" w:rsidTr="001F500E">
        <w:trPr>
          <w:trHeight w:val="300"/>
        </w:trPr>
        <w:tc>
          <w:tcPr>
            <w:tcW w:w="2040" w:type="dxa"/>
            <w:tcBorders>
              <w:top w:val="nil"/>
              <w:left w:val="nil"/>
              <w:bottom w:val="nil"/>
              <w:right w:val="nil"/>
            </w:tcBorders>
            <w:vAlign w:val="center"/>
            <w:hideMark/>
          </w:tcPr>
          <w:p w14:paraId="580EB2AA" w14:textId="77777777" w:rsidR="00940FE8" w:rsidRPr="00C1167A" w:rsidRDefault="00940FE8" w:rsidP="004E2CA0">
            <w:pPr>
              <w:overflowPunct/>
              <w:autoSpaceDE/>
              <w:autoSpaceDN/>
              <w:adjustRightInd/>
              <w:spacing w:before="0"/>
              <w:ind w:hanging="23"/>
              <w:textAlignment w:val="auto"/>
              <w:rPr>
                <w:rFonts w:eastAsia="Times New Roman" w:cs="Arial"/>
                <w:color w:val="000000"/>
                <w:kern w:val="0"/>
                <w:sz w:val="20"/>
                <w:szCs w:val="20"/>
                <w14:ligatures w14:val="none"/>
              </w:rPr>
            </w:pPr>
          </w:p>
        </w:tc>
        <w:tc>
          <w:tcPr>
            <w:tcW w:w="2400" w:type="dxa"/>
            <w:tcBorders>
              <w:top w:val="nil"/>
              <w:left w:val="nil"/>
              <w:bottom w:val="nil"/>
              <w:right w:val="nil"/>
            </w:tcBorders>
            <w:vAlign w:val="center"/>
            <w:hideMark/>
          </w:tcPr>
          <w:p w14:paraId="46E916D9" w14:textId="77777777" w:rsidR="00940FE8" w:rsidRPr="00C1167A" w:rsidRDefault="00940FE8" w:rsidP="004E2CA0">
            <w:pPr>
              <w:overflowPunct/>
              <w:autoSpaceDE/>
              <w:autoSpaceDN/>
              <w:adjustRightInd/>
              <w:spacing w:before="0"/>
              <w:ind w:firstLine="6"/>
              <w:textAlignment w:val="auto"/>
              <w:rPr>
                <w:rFonts w:eastAsia="Times New Roman" w:cs="Arial"/>
                <w:kern w:val="0"/>
                <w:sz w:val="20"/>
                <w:szCs w:val="20"/>
                <w14:ligatures w14:val="none"/>
              </w:rPr>
            </w:pPr>
          </w:p>
        </w:tc>
        <w:tc>
          <w:tcPr>
            <w:tcW w:w="3220" w:type="dxa"/>
            <w:tcBorders>
              <w:top w:val="nil"/>
              <w:left w:val="nil"/>
              <w:bottom w:val="nil"/>
              <w:right w:val="nil"/>
            </w:tcBorders>
            <w:vAlign w:val="center"/>
            <w:hideMark/>
          </w:tcPr>
          <w:p w14:paraId="36F33566" w14:textId="035BF8A1" w:rsidR="00940FE8" w:rsidRPr="00C1167A" w:rsidRDefault="66667D76" w:rsidP="004E2CA0">
            <w:pPr>
              <w:overflowPunct/>
              <w:autoSpaceDE/>
              <w:autoSpaceDN/>
              <w:adjustRightInd/>
              <w:spacing w:before="0"/>
              <w:ind w:firstLine="45"/>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 xml:space="preserve">Calomys laucha </w:t>
            </w:r>
          </w:p>
          <w:p w14:paraId="771E5CAB" w14:textId="090484B4" w:rsidR="00940FE8" w:rsidRPr="00C1167A" w:rsidRDefault="66667D76" w:rsidP="004E2CA0">
            <w:pPr>
              <w:overflowPunct/>
              <w:autoSpaceDE/>
              <w:autoSpaceDN/>
              <w:adjustRightInd/>
              <w:spacing w:before="0"/>
              <w:ind w:firstLine="45"/>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lastRenderedPageBreak/>
              <w:t>(</w:t>
            </w:r>
            <w:r w:rsidRPr="00062C4E">
              <w:rPr>
                <w:rFonts w:eastAsia="Times New Roman" w:cs="Arial"/>
                <w:color w:val="000000"/>
                <w:kern w:val="0"/>
                <w:sz w:val="20"/>
                <w:szCs w:val="20"/>
                <w14:ligatures w14:val="none"/>
              </w:rPr>
              <w:t>Small Vesper mouse</w:t>
            </w:r>
            <w:r w:rsidRPr="7540D756">
              <w:rPr>
                <w:rFonts w:eastAsia="Times New Roman" w:cs="Arial"/>
                <w:i/>
                <w:color w:val="000000"/>
                <w:kern w:val="0"/>
                <w:sz w:val="20"/>
                <w:szCs w:val="20"/>
                <w14:ligatures w14:val="none"/>
              </w:rPr>
              <w:t>)</w:t>
            </w:r>
          </w:p>
        </w:tc>
        <w:tc>
          <w:tcPr>
            <w:tcW w:w="1700" w:type="dxa"/>
            <w:tcBorders>
              <w:top w:val="nil"/>
              <w:left w:val="nil"/>
              <w:bottom w:val="nil"/>
              <w:right w:val="nil"/>
            </w:tcBorders>
            <w:vAlign w:val="center"/>
            <w:hideMark/>
          </w:tcPr>
          <w:p w14:paraId="62D60428" w14:textId="77777777" w:rsidR="00940FE8" w:rsidRPr="00C1167A" w:rsidRDefault="00940FE8" w:rsidP="004E2CA0">
            <w:pPr>
              <w:overflowPunct/>
              <w:autoSpaceDE/>
              <w:autoSpaceDN/>
              <w:adjustRightInd/>
              <w:spacing w:before="0"/>
              <w:ind w:firstLine="0"/>
              <w:textAlignment w:val="auto"/>
              <w:rPr>
                <w:rFonts w:eastAsia="Times New Roman" w:cs="Arial"/>
                <w:i/>
                <w:color w:val="000000"/>
                <w:kern w:val="0"/>
                <w:sz w:val="20"/>
                <w:szCs w:val="20"/>
                <w14:ligatures w14:val="none"/>
              </w:rPr>
            </w:pPr>
          </w:p>
        </w:tc>
      </w:tr>
      <w:tr w:rsidR="00940FE8" w:rsidRPr="00C1167A" w14:paraId="6006DB83" w14:textId="77777777" w:rsidTr="001F500E">
        <w:trPr>
          <w:trHeight w:val="300"/>
        </w:trPr>
        <w:tc>
          <w:tcPr>
            <w:tcW w:w="2040" w:type="dxa"/>
            <w:tcBorders>
              <w:top w:val="nil"/>
              <w:left w:val="nil"/>
              <w:bottom w:val="nil"/>
              <w:right w:val="nil"/>
            </w:tcBorders>
            <w:vAlign w:val="center"/>
            <w:hideMark/>
          </w:tcPr>
          <w:p w14:paraId="53EF6AF5" w14:textId="77777777" w:rsidR="00940FE8" w:rsidRPr="00C1167A" w:rsidRDefault="00940FE8" w:rsidP="004E2CA0">
            <w:pPr>
              <w:overflowPunct/>
              <w:autoSpaceDE/>
              <w:autoSpaceDN/>
              <w:adjustRightInd/>
              <w:spacing w:before="0"/>
              <w:ind w:hanging="23"/>
              <w:textAlignment w:val="auto"/>
              <w:rPr>
                <w:rFonts w:eastAsia="Times New Roman" w:cs="Arial"/>
                <w:kern w:val="0"/>
                <w:sz w:val="20"/>
                <w:szCs w:val="20"/>
                <w14:ligatures w14:val="none"/>
              </w:rPr>
            </w:pPr>
          </w:p>
        </w:tc>
        <w:tc>
          <w:tcPr>
            <w:tcW w:w="2400" w:type="dxa"/>
            <w:tcBorders>
              <w:top w:val="nil"/>
              <w:left w:val="nil"/>
              <w:bottom w:val="nil"/>
              <w:right w:val="nil"/>
            </w:tcBorders>
            <w:vAlign w:val="center"/>
            <w:hideMark/>
          </w:tcPr>
          <w:p w14:paraId="22E72B1F" w14:textId="77777777" w:rsidR="00940FE8" w:rsidRPr="00C1167A" w:rsidRDefault="00940FE8" w:rsidP="004E2CA0">
            <w:pPr>
              <w:overflowPunct/>
              <w:autoSpaceDE/>
              <w:autoSpaceDN/>
              <w:adjustRightInd/>
              <w:spacing w:before="0"/>
              <w:ind w:firstLine="6"/>
              <w:textAlignment w:val="auto"/>
              <w:rPr>
                <w:rFonts w:eastAsia="Times New Roman" w:cs="Arial"/>
                <w:kern w:val="0"/>
                <w:sz w:val="20"/>
                <w:szCs w:val="20"/>
                <w14:ligatures w14:val="none"/>
              </w:rPr>
            </w:pPr>
          </w:p>
        </w:tc>
        <w:tc>
          <w:tcPr>
            <w:tcW w:w="3220" w:type="dxa"/>
            <w:tcBorders>
              <w:top w:val="nil"/>
              <w:left w:val="nil"/>
              <w:bottom w:val="nil"/>
              <w:right w:val="nil"/>
            </w:tcBorders>
            <w:vAlign w:val="center"/>
            <w:hideMark/>
          </w:tcPr>
          <w:p w14:paraId="5AA8362E" w14:textId="6E0D93ED" w:rsidR="00940FE8" w:rsidRPr="00C1167A" w:rsidRDefault="66667D76" w:rsidP="004E2CA0">
            <w:pPr>
              <w:overflowPunct/>
              <w:autoSpaceDE/>
              <w:autoSpaceDN/>
              <w:adjustRightInd/>
              <w:spacing w:before="0"/>
              <w:ind w:firstLine="45"/>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 xml:space="preserve">Oligoryzomys flavescens </w:t>
            </w:r>
          </w:p>
          <w:p w14:paraId="196E103E" w14:textId="6F2A8C84" w:rsidR="00940FE8" w:rsidRPr="00C1167A" w:rsidRDefault="66667D76" w:rsidP="004E2CA0">
            <w:pPr>
              <w:overflowPunct/>
              <w:autoSpaceDE/>
              <w:autoSpaceDN/>
              <w:adjustRightInd/>
              <w:spacing w:before="0"/>
              <w:ind w:firstLine="45"/>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(Yellow pygmy rice rat)</w:t>
            </w:r>
          </w:p>
        </w:tc>
        <w:tc>
          <w:tcPr>
            <w:tcW w:w="1700" w:type="dxa"/>
            <w:tcBorders>
              <w:top w:val="nil"/>
              <w:left w:val="nil"/>
              <w:bottom w:val="nil"/>
              <w:right w:val="nil"/>
            </w:tcBorders>
            <w:vAlign w:val="center"/>
            <w:hideMark/>
          </w:tcPr>
          <w:p w14:paraId="2E71D50B" w14:textId="77777777" w:rsidR="00940FE8" w:rsidRPr="00C1167A" w:rsidRDefault="00940FE8" w:rsidP="004E2CA0">
            <w:pPr>
              <w:overflowPunct/>
              <w:autoSpaceDE/>
              <w:autoSpaceDN/>
              <w:adjustRightInd/>
              <w:spacing w:before="0"/>
              <w:ind w:firstLine="0"/>
              <w:textAlignment w:val="auto"/>
              <w:rPr>
                <w:rFonts w:eastAsia="Times New Roman" w:cs="Arial"/>
                <w:i/>
                <w:color w:val="000000"/>
                <w:kern w:val="0"/>
                <w:sz w:val="20"/>
                <w:szCs w:val="20"/>
                <w14:ligatures w14:val="none"/>
              </w:rPr>
            </w:pPr>
          </w:p>
        </w:tc>
      </w:tr>
      <w:tr w:rsidR="00940FE8" w:rsidRPr="00C1167A" w14:paraId="67612D0F" w14:textId="77777777" w:rsidTr="001F500E">
        <w:trPr>
          <w:trHeight w:val="300"/>
        </w:trPr>
        <w:tc>
          <w:tcPr>
            <w:tcW w:w="2040" w:type="dxa"/>
            <w:tcBorders>
              <w:top w:val="nil"/>
              <w:left w:val="nil"/>
              <w:bottom w:val="nil"/>
              <w:right w:val="nil"/>
            </w:tcBorders>
            <w:vAlign w:val="center"/>
            <w:hideMark/>
          </w:tcPr>
          <w:p w14:paraId="7CF01292" w14:textId="238B8D53" w:rsidR="00940FE8" w:rsidRPr="00C1167A" w:rsidRDefault="66667D76" w:rsidP="004E2CA0">
            <w:pPr>
              <w:overflowPunct/>
              <w:autoSpaceDE/>
              <w:autoSpaceDN/>
              <w:adjustRightInd/>
              <w:spacing w:before="0"/>
              <w:ind w:hanging="23"/>
              <w:textAlignment w:val="auto"/>
              <w:rPr>
                <w:rFonts w:eastAsia="Times New Roman" w:cs="Arial"/>
                <w:b/>
                <w:bCs/>
                <w:color w:val="000000" w:themeColor="text1"/>
                <w:sz w:val="20"/>
                <w:szCs w:val="20"/>
              </w:rPr>
            </w:pPr>
            <w:r>
              <w:rPr>
                <w:rFonts w:eastAsia="Times New Roman" w:cs="Arial"/>
                <w:b/>
                <w:bCs/>
                <w:color w:val="000000"/>
                <w:kern w:val="0"/>
                <w:sz w:val="20"/>
                <w:szCs w:val="20"/>
                <w14:ligatures w14:val="none"/>
              </w:rPr>
              <w:t xml:space="preserve">Machupo virus </w:t>
            </w:r>
          </w:p>
          <w:p w14:paraId="02202C9A" w14:textId="77777777" w:rsidR="00940FE8" w:rsidRPr="00C1167A" w:rsidRDefault="66667D76" w:rsidP="004E2CA0">
            <w:pPr>
              <w:overflowPunct/>
              <w:autoSpaceDE/>
              <w:autoSpaceDN/>
              <w:adjustRightInd/>
              <w:spacing w:before="0"/>
              <w:ind w:hanging="23"/>
              <w:textAlignment w:val="auto"/>
              <w:rPr>
                <w:rFonts w:eastAsia="Times New Roman" w:cs="Arial"/>
                <w:b/>
                <w:bCs/>
                <w:color w:val="000000"/>
                <w:kern w:val="0"/>
                <w:sz w:val="20"/>
                <w:szCs w:val="20"/>
                <w14:ligatures w14:val="none"/>
              </w:rPr>
            </w:pPr>
            <w:r>
              <w:rPr>
                <w:rFonts w:eastAsia="Times New Roman" w:cs="Arial"/>
                <w:b/>
                <w:bCs/>
                <w:color w:val="000000"/>
                <w:kern w:val="0"/>
                <w:sz w:val="20"/>
                <w:szCs w:val="20"/>
                <w14:ligatures w14:val="none"/>
              </w:rPr>
              <w:t>(MACV)</w:t>
            </w:r>
          </w:p>
        </w:tc>
        <w:tc>
          <w:tcPr>
            <w:tcW w:w="2400" w:type="dxa"/>
            <w:tcBorders>
              <w:top w:val="nil"/>
              <w:left w:val="nil"/>
              <w:bottom w:val="nil"/>
              <w:right w:val="nil"/>
            </w:tcBorders>
            <w:vAlign w:val="center"/>
            <w:hideMark/>
          </w:tcPr>
          <w:p w14:paraId="275BB4A9" w14:textId="77777777" w:rsidR="00940FE8" w:rsidRPr="00C1167A" w:rsidRDefault="66667D76" w:rsidP="004E2CA0">
            <w:pPr>
              <w:overflowPunct/>
              <w:autoSpaceDE/>
              <w:autoSpaceDN/>
              <w:adjustRightInd/>
              <w:spacing w:before="0"/>
              <w:ind w:firstLine="6"/>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Bolivian Hemorrhagic fever</w:t>
            </w:r>
          </w:p>
        </w:tc>
        <w:tc>
          <w:tcPr>
            <w:tcW w:w="3220" w:type="dxa"/>
            <w:tcBorders>
              <w:top w:val="nil"/>
              <w:left w:val="nil"/>
              <w:bottom w:val="nil"/>
              <w:right w:val="nil"/>
            </w:tcBorders>
            <w:vAlign w:val="center"/>
            <w:hideMark/>
          </w:tcPr>
          <w:p w14:paraId="5E12C9BC" w14:textId="4FF0AD86" w:rsidR="00940FE8" w:rsidRPr="00C1167A" w:rsidRDefault="66667D76" w:rsidP="004E2CA0">
            <w:pPr>
              <w:overflowPunct/>
              <w:autoSpaceDE/>
              <w:autoSpaceDN/>
              <w:adjustRightInd/>
              <w:spacing w:before="0"/>
              <w:ind w:firstLine="45"/>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Calomys callosus</w:t>
            </w:r>
          </w:p>
          <w:p w14:paraId="042E9164" w14:textId="4DF140CE" w:rsidR="00940FE8" w:rsidRPr="00C1167A" w:rsidRDefault="66667D76" w:rsidP="004E2CA0">
            <w:pPr>
              <w:overflowPunct/>
              <w:autoSpaceDE/>
              <w:autoSpaceDN/>
              <w:adjustRightInd/>
              <w:spacing w:before="0"/>
              <w:ind w:firstLine="45"/>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(Large Vesper mouse)</w:t>
            </w:r>
          </w:p>
        </w:tc>
        <w:tc>
          <w:tcPr>
            <w:tcW w:w="1700" w:type="dxa"/>
            <w:tcBorders>
              <w:top w:val="nil"/>
              <w:left w:val="nil"/>
              <w:bottom w:val="nil"/>
              <w:right w:val="nil"/>
            </w:tcBorders>
            <w:vAlign w:val="center"/>
            <w:hideMark/>
          </w:tcPr>
          <w:p w14:paraId="098C5337" w14:textId="77777777" w:rsidR="00940FE8" w:rsidRPr="00C1167A" w:rsidRDefault="66667D76" w:rsidP="004E2CA0">
            <w:pPr>
              <w:overflowPunct/>
              <w:autoSpaceDE/>
              <w:autoSpaceDN/>
              <w:adjustRightInd/>
              <w:spacing w:before="0"/>
              <w:ind w:firstLine="0"/>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1960s</w:t>
            </w:r>
          </w:p>
        </w:tc>
      </w:tr>
      <w:tr w:rsidR="00940FE8" w:rsidRPr="00C1167A" w14:paraId="7A956497" w14:textId="77777777" w:rsidTr="001F500E">
        <w:trPr>
          <w:trHeight w:val="300"/>
        </w:trPr>
        <w:tc>
          <w:tcPr>
            <w:tcW w:w="2040" w:type="dxa"/>
            <w:tcBorders>
              <w:top w:val="nil"/>
              <w:left w:val="nil"/>
              <w:bottom w:val="nil"/>
              <w:right w:val="nil"/>
            </w:tcBorders>
            <w:vAlign w:val="center"/>
            <w:hideMark/>
          </w:tcPr>
          <w:p w14:paraId="4B688EF8" w14:textId="3EC821AE" w:rsidR="00940FE8" w:rsidRPr="00C1167A" w:rsidRDefault="66667D76" w:rsidP="004E2CA0">
            <w:pPr>
              <w:overflowPunct/>
              <w:autoSpaceDE/>
              <w:autoSpaceDN/>
              <w:adjustRightInd/>
              <w:spacing w:before="0"/>
              <w:ind w:hanging="23"/>
              <w:textAlignment w:val="auto"/>
              <w:rPr>
                <w:rFonts w:eastAsia="Times New Roman" w:cs="Arial"/>
                <w:b/>
                <w:bCs/>
                <w:color w:val="000000" w:themeColor="text1"/>
                <w:sz w:val="20"/>
                <w:szCs w:val="20"/>
              </w:rPr>
            </w:pPr>
            <w:r>
              <w:rPr>
                <w:rFonts w:eastAsia="Times New Roman" w:cs="Arial"/>
                <w:b/>
                <w:bCs/>
                <w:color w:val="000000"/>
                <w:kern w:val="0"/>
                <w:sz w:val="20"/>
                <w:szCs w:val="20"/>
                <w14:ligatures w14:val="none"/>
              </w:rPr>
              <w:t xml:space="preserve">Guanarito virus </w:t>
            </w:r>
          </w:p>
          <w:p w14:paraId="160A8E9D" w14:textId="77777777" w:rsidR="00940FE8" w:rsidRPr="00C1167A" w:rsidRDefault="66667D76" w:rsidP="004E2CA0">
            <w:pPr>
              <w:overflowPunct/>
              <w:autoSpaceDE/>
              <w:autoSpaceDN/>
              <w:adjustRightInd/>
              <w:spacing w:before="0"/>
              <w:ind w:hanging="23"/>
              <w:textAlignment w:val="auto"/>
              <w:rPr>
                <w:rFonts w:eastAsia="Times New Roman" w:cs="Arial"/>
                <w:b/>
                <w:bCs/>
                <w:color w:val="000000"/>
                <w:kern w:val="0"/>
                <w:sz w:val="20"/>
                <w:szCs w:val="20"/>
                <w14:ligatures w14:val="none"/>
              </w:rPr>
            </w:pPr>
            <w:r>
              <w:rPr>
                <w:rFonts w:eastAsia="Times New Roman" w:cs="Arial"/>
                <w:b/>
                <w:bCs/>
                <w:color w:val="000000"/>
                <w:kern w:val="0"/>
                <w:sz w:val="20"/>
                <w:szCs w:val="20"/>
                <w14:ligatures w14:val="none"/>
              </w:rPr>
              <w:t>(GTOV)</w:t>
            </w:r>
          </w:p>
        </w:tc>
        <w:tc>
          <w:tcPr>
            <w:tcW w:w="2400" w:type="dxa"/>
            <w:tcBorders>
              <w:top w:val="nil"/>
              <w:left w:val="nil"/>
              <w:bottom w:val="nil"/>
              <w:right w:val="nil"/>
            </w:tcBorders>
            <w:vAlign w:val="center"/>
            <w:hideMark/>
          </w:tcPr>
          <w:p w14:paraId="2E0DE1AC" w14:textId="77777777" w:rsidR="00940FE8" w:rsidRPr="00C1167A" w:rsidRDefault="66667D76" w:rsidP="004E2CA0">
            <w:pPr>
              <w:overflowPunct/>
              <w:autoSpaceDE/>
              <w:autoSpaceDN/>
              <w:adjustRightInd/>
              <w:spacing w:before="0"/>
              <w:ind w:firstLine="6"/>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Venezuelan Hemorrhagic fever</w:t>
            </w:r>
          </w:p>
        </w:tc>
        <w:tc>
          <w:tcPr>
            <w:tcW w:w="3220" w:type="dxa"/>
            <w:tcBorders>
              <w:top w:val="nil"/>
              <w:left w:val="nil"/>
              <w:bottom w:val="nil"/>
              <w:right w:val="nil"/>
            </w:tcBorders>
            <w:vAlign w:val="center"/>
            <w:hideMark/>
          </w:tcPr>
          <w:p w14:paraId="40BE6B76" w14:textId="612F7224" w:rsidR="00940FE8" w:rsidRPr="00C1167A" w:rsidRDefault="66667D76" w:rsidP="004E2CA0">
            <w:pPr>
              <w:overflowPunct/>
              <w:autoSpaceDE/>
              <w:autoSpaceDN/>
              <w:adjustRightInd/>
              <w:spacing w:before="0"/>
              <w:ind w:firstLine="45"/>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Zygodontomys brevicauda</w:t>
            </w:r>
          </w:p>
          <w:p w14:paraId="659745A5" w14:textId="0A40ED4F" w:rsidR="00940FE8" w:rsidRPr="00C1167A" w:rsidRDefault="66667D76" w:rsidP="004E2CA0">
            <w:pPr>
              <w:overflowPunct/>
              <w:autoSpaceDE/>
              <w:autoSpaceDN/>
              <w:adjustRightInd/>
              <w:spacing w:before="0"/>
              <w:ind w:firstLine="45"/>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(Short-tailed Cane mouse)</w:t>
            </w:r>
          </w:p>
        </w:tc>
        <w:tc>
          <w:tcPr>
            <w:tcW w:w="1700" w:type="dxa"/>
            <w:tcBorders>
              <w:top w:val="nil"/>
              <w:left w:val="nil"/>
              <w:bottom w:val="nil"/>
              <w:right w:val="nil"/>
            </w:tcBorders>
            <w:vAlign w:val="center"/>
            <w:hideMark/>
          </w:tcPr>
          <w:p w14:paraId="7757B3B0" w14:textId="77777777" w:rsidR="00940FE8" w:rsidRPr="00C1167A" w:rsidRDefault="66667D76" w:rsidP="004E2CA0">
            <w:pPr>
              <w:overflowPunct/>
              <w:autoSpaceDE/>
              <w:autoSpaceDN/>
              <w:adjustRightInd/>
              <w:spacing w:before="0"/>
              <w:ind w:firstLine="0"/>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1989-2010</w:t>
            </w:r>
          </w:p>
        </w:tc>
      </w:tr>
      <w:tr w:rsidR="00940FE8" w:rsidRPr="00C1167A" w14:paraId="3C3B2616" w14:textId="77777777" w:rsidTr="001F500E">
        <w:trPr>
          <w:trHeight w:val="300"/>
        </w:trPr>
        <w:tc>
          <w:tcPr>
            <w:tcW w:w="2040" w:type="dxa"/>
            <w:tcBorders>
              <w:top w:val="nil"/>
              <w:left w:val="nil"/>
              <w:bottom w:val="single" w:sz="4" w:space="0" w:color="auto"/>
              <w:right w:val="nil"/>
            </w:tcBorders>
            <w:vAlign w:val="center"/>
            <w:hideMark/>
          </w:tcPr>
          <w:p w14:paraId="5040E639" w14:textId="77777777" w:rsidR="00940FE8" w:rsidRPr="00C1167A" w:rsidRDefault="66667D76" w:rsidP="004E2CA0">
            <w:pPr>
              <w:overflowPunct/>
              <w:autoSpaceDE/>
              <w:autoSpaceDN/>
              <w:adjustRightInd/>
              <w:spacing w:before="0"/>
              <w:ind w:hanging="23"/>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 </w:t>
            </w:r>
          </w:p>
        </w:tc>
        <w:tc>
          <w:tcPr>
            <w:tcW w:w="2400" w:type="dxa"/>
            <w:tcBorders>
              <w:top w:val="nil"/>
              <w:left w:val="nil"/>
              <w:bottom w:val="single" w:sz="4" w:space="0" w:color="auto"/>
              <w:right w:val="nil"/>
            </w:tcBorders>
            <w:vAlign w:val="center"/>
            <w:hideMark/>
          </w:tcPr>
          <w:p w14:paraId="64CCEBCD" w14:textId="77777777" w:rsidR="00940FE8" w:rsidRPr="00C1167A" w:rsidRDefault="66667D76" w:rsidP="004E2CA0">
            <w:pPr>
              <w:overflowPunct/>
              <w:autoSpaceDE/>
              <w:autoSpaceDN/>
              <w:adjustRightInd/>
              <w:spacing w:before="0"/>
              <w:ind w:firstLine="6"/>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 </w:t>
            </w:r>
          </w:p>
        </w:tc>
        <w:tc>
          <w:tcPr>
            <w:tcW w:w="3220" w:type="dxa"/>
            <w:tcBorders>
              <w:top w:val="nil"/>
              <w:left w:val="nil"/>
              <w:bottom w:val="single" w:sz="4" w:space="0" w:color="auto"/>
              <w:right w:val="nil"/>
            </w:tcBorders>
            <w:vAlign w:val="center"/>
            <w:hideMark/>
          </w:tcPr>
          <w:p w14:paraId="681C68C1" w14:textId="1655CEFD" w:rsidR="00940FE8" w:rsidRPr="00C1167A" w:rsidRDefault="66667D76" w:rsidP="004E2CA0">
            <w:pPr>
              <w:overflowPunct/>
              <w:autoSpaceDE/>
              <w:autoSpaceDN/>
              <w:adjustRightInd/>
              <w:spacing w:before="0"/>
              <w:ind w:firstLine="45"/>
              <w:textAlignment w:val="auto"/>
              <w:rPr>
                <w:rFonts w:eastAsia="Times New Roman" w:cs="Arial"/>
                <w:i/>
                <w:color w:val="000000" w:themeColor="text1"/>
                <w:sz w:val="20"/>
                <w:szCs w:val="20"/>
              </w:rPr>
            </w:pPr>
            <w:r w:rsidRPr="7540D756">
              <w:rPr>
                <w:rFonts w:eastAsia="Times New Roman" w:cs="Arial"/>
                <w:i/>
                <w:color w:val="000000"/>
                <w:kern w:val="0"/>
                <w:sz w:val="20"/>
                <w:szCs w:val="20"/>
                <w14:ligatures w14:val="none"/>
              </w:rPr>
              <w:t xml:space="preserve">Sigmodon alstoni </w:t>
            </w:r>
          </w:p>
          <w:p w14:paraId="247F022C" w14:textId="16C1BF62" w:rsidR="00940FE8" w:rsidRPr="00C1167A" w:rsidRDefault="66667D76" w:rsidP="004E2CA0">
            <w:pPr>
              <w:overflowPunct/>
              <w:autoSpaceDE/>
              <w:autoSpaceDN/>
              <w:adjustRightInd/>
              <w:spacing w:before="0"/>
              <w:ind w:firstLine="45"/>
              <w:textAlignment w:val="auto"/>
              <w:rPr>
                <w:rFonts w:eastAsia="Times New Roman" w:cs="Arial"/>
                <w:i/>
                <w:color w:val="000000"/>
                <w:kern w:val="0"/>
                <w:sz w:val="20"/>
                <w:szCs w:val="20"/>
                <w14:ligatures w14:val="none"/>
              </w:rPr>
            </w:pPr>
            <w:r w:rsidRPr="7540D756">
              <w:rPr>
                <w:rFonts w:eastAsia="Times New Roman" w:cs="Arial"/>
                <w:i/>
                <w:color w:val="000000"/>
                <w:kern w:val="0"/>
                <w:sz w:val="20"/>
                <w:szCs w:val="20"/>
                <w14:ligatures w14:val="none"/>
              </w:rPr>
              <w:t>(Alston's Cotton rat)</w:t>
            </w:r>
          </w:p>
        </w:tc>
        <w:tc>
          <w:tcPr>
            <w:tcW w:w="1700" w:type="dxa"/>
            <w:tcBorders>
              <w:top w:val="nil"/>
              <w:left w:val="nil"/>
              <w:bottom w:val="single" w:sz="4" w:space="0" w:color="auto"/>
              <w:right w:val="nil"/>
            </w:tcBorders>
            <w:vAlign w:val="center"/>
            <w:hideMark/>
          </w:tcPr>
          <w:p w14:paraId="37831EA3" w14:textId="77777777" w:rsidR="00940FE8" w:rsidRPr="00C1167A" w:rsidRDefault="66667D76" w:rsidP="004E2CA0">
            <w:pPr>
              <w:overflowPunct/>
              <w:autoSpaceDE/>
              <w:autoSpaceDN/>
              <w:adjustRightInd/>
              <w:spacing w:before="0"/>
              <w:ind w:firstLine="0"/>
              <w:textAlignment w:val="auto"/>
              <w:rPr>
                <w:rFonts w:eastAsia="Times New Roman" w:cs="Arial"/>
                <w:color w:val="000000"/>
                <w:kern w:val="0"/>
                <w:sz w:val="20"/>
                <w:szCs w:val="20"/>
                <w14:ligatures w14:val="none"/>
              </w:rPr>
            </w:pPr>
            <w:r w:rsidRPr="00C1167A">
              <w:rPr>
                <w:rFonts w:eastAsia="Times New Roman" w:cs="Arial"/>
                <w:color w:val="000000"/>
                <w:kern w:val="0"/>
                <w:sz w:val="20"/>
                <w:szCs w:val="20"/>
                <w14:ligatures w14:val="none"/>
              </w:rPr>
              <w:t> </w:t>
            </w:r>
          </w:p>
        </w:tc>
      </w:tr>
    </w:tbl>
    <w:p w14:paraId="4430EFC9" w14:textId="77777777" w:rsidR="00940FE8" w:rsidRDefault="00940FE8">
      <w:pPr>
        <w:pStyle w:val="Heading2"/>
      </w:pPr>
    </w:p>
    <w:p w14:paraId="246BCB09" w14:textId="77777777" w:rsidR="00940FE8" w:rsidRPr="00C1167A" w:rsidRDefault="00940FE8">
      <w:pPr>
        <w:pStyle w:val="Heading2"/>
      </w:pPr>
      <w:r w:rsidRPr="00C1167A">
        <w:t>Species Distribution Model (SDM)</w:t>
      </w:r>
    </w:p>
    <w:p w14:paraId="5658EA04" w14:textId="5E7AAFCC" w:rsidR="00940FE8" w:rsidRPr="00C1167A" w:rsidRDefault="7E3998FC" w:rsidP="00772140">
      <w:pPr>
        <w:spacing w:line="259" w:lineRule="auto"/>
      </w:pPr>
      <w:r w:rsidRPr="00C1167A">
        <w:t>Modeling frameworks such as Species Distribution Models (SDMs)</w:t>
      </w:r>
      <w:r w:rsidR="1BCBAC24">
        <w:t>,</w:t>
      </w:r>
      <w:r w:rsidRPr="00C1167A">
        <w:t xml:space="preserve"> which can incorporate bioclimatic and environmental factors </w:t>
      </w:r>
      <w:r w:rsidR="79C2632A">
        <w:t>to estimate</w:t>
      </w:r>
      <w:r w:rsidRPr="00C1167A">
        <w:t xml:space="preserve"> the habitats of the rodent reservoirs could be effectively employed in </w:t>
      </w:r>
      <w:r w:rsidR="67BAC948">
        <w:t>predicting transmission risk for associated diseases</w:t>
      </w:r>
      <w:r w:rsidRPr="00C1167A">
        <w:t xml:space="preserve"> </w:t>
      </w:r>
      <w:r w:rsidR="00B35638" w:rsidRPr="00C1167A">
        <w:fldChar w:fldCharType="begin"/>
      </w:r>
      <w:r w:rsidR="00BB6316">
        <w:instrText xml:space="preserve"> ADDIN ZOTERO_ITEM CSL_CITATION {"citationID":"mnGiYIjv","properties":{"formattedCitation":"\\super 54\\nosupersub{}","plainCitation":"54","noteIndex":0},"citationItems":[{"id":705,"uris":["http://zotero.org/groups/5467322/items/UN7XHWW8"],"itemData":{"id":705,"type":"article-journal","abstract":"Species distribution models (SDMs) are numerical tools that combine observations of species occurrence or abundance with environmental estimates. They are used to gain ecological and evolutionary insights and to predict distributions across landscapes, sometimes requiring extrapolation in space and time. SDMs are now widely used across terrestrial, freshwater, and marine realms. Differences in methods between disciplines reflect both differences in species mobility and in “established use.” Model realism and robustness is influenced by selection of relevant predictors and modeling method, consideration of scale, how the interplay between environmental and geographic factors is handled, and the extent of extrapolation. Current linkages between SDM practice and ecological theory are often weak, hindering progress. Remaining challenges include: improvement of methods for modeling presence-only data and for model selection and evaluation; accounting for biotic interactions; and assessing model uncertainty.","container-title":"Annual Review of Ecology, Evolution, and Systematics","DOI":"10.1146/annurev.ecolsys.110308.120159","ISSN":"1543-592X, 1545-2069","issue":"Volume 40, 2009","language":"en","note":"publisher: Annual Reviews","page":"677-697","source":"www.annualreviews.org","title":"Species Distribution Models: Ecological Explanation and Prediction Across Space and Time","title-short":"Species Distribution Models","volume":"40","author":[{"family":"Elith","given":"Jane"},{"family":"Leathwick","given":"John R."}],"issued":{"date-parts":[["2009",12,1]]}}}],"schema":"https://github.com/citation-style-language/schema/raw/master/csl-citation.json"} </w:instrText>
      </w:r>
      <w:r w:rsidR="00B35638" w:rsidRPr="00C1167A">
        <w:fldChar w:fldCharType="separate"/>
      </w:r>
      <w:r w:rsidR="00BB6316" w:rsidRPr="00BB6316">
        <w:rPr>
          <w:rFonts w:cs="Arial"/>
          <w:kern w:val="0"/>
          <w:vertAlign w:val="superscript"/>
        </w:rPr>
        <w:t>54</w:t>
      </w:r>
      <w:r w:rsidR="00B35638" w:rsidRPr="00C1167A">
        <w:fldChar w:fldCharType="end"/>
      </w:r>
      <w:r w:rsidRPr="00C1167A">
        <w:t>. Since the model</w:t>
      </w:r>
      <w:r w:rsidR="4BB99ED0">
        <w:t>ed</w:t>
      </w:r>
      <w:r w:rsidRPr="00C1167A">
        <w:t xml:space="preserve"> association </w:t>
      </w:r>
      <w:r w:rsidR="03C8E442" w:rsidRPr="00C1167A">
        <w:t xml:space="preserve">between </w:t>
      </w:r>
      <w:r w:rsidRPr="00C1167A">
        <w:t>climate change</w:t>
      </w:r>
      <w:r w:rsidR="4CB310A2" w:rsidDel="0C7F1F80">
        <w:t xml:space="preserve"> </w:t>
      </w:r>
      <w:r w:rsidR="4E20D1D4">
        <w:t xml:space="preserve">and </w:t>
      </w:r>
      <w:r w:rsidRPr="00C1167A">
        <w:t xml:space="preserve">species distribution were not expected to be monotonic </w:t>
      </w:r>
      <w:r w:rsidR="00B35638" w:rsidRPr="00C1167A">
        <w:fldChar w:fldCharType="begin"/>
      </w:r>
      <w:r w:rsidR="00BB6316">
        <w:instrText xml:space="preserve"> ADDIN ZOTERO_ITEM CSL_CITATION {"citationID":"WPtwRns1","properties":{"formattedCitation":"\\super 69\\nosupersub{}","plainCitation":"69","noteIndex":0},"citationItems":[{"id":794,"uris":["http://zotero.org/groups/5467322/items/FIZDDTRQ"],"itemData":{"id":794,"type":"article-journal","abstract":"Uneven patterns in the rate of climate change have profound implications for adaptation. Assuming a linear or monotonic increase in global or regional temperatures can lead to inefficient planning processes that underestimate the magnitude, pattern, and timing of the risks faced by human and natural systems, which could exaggerate future impacts and the costs of managing them. Adaptation planning needs to move beyond imposing linear thinking and analysis onto nonlinear systems. Doing so would improve research into adaptive management processes that learn from and adapt to new knowledge at a pace that reflects non-linearity. Specifically, the pace of adaptation must consider the potential consequences of uneven increases in weather and climate variables as a means to reduce system vulnerability. Projections simulating periods of relative stability with those of rapid change would lead to more complex and more accurate expectations of future risks and associated consequences for human and natural systems. Adaptation planning based on such projections could then consider the implications of non-linear climate change on the extent of any adaptation effort, including quantified (or qualitative) risks and associated costs and benefits. Adaptation planning could be improved by projections that incorporate more nuanced understandings of how development processes could interact with climate change to alter future risks and vulnerabilities. Two examples are highlighted to illustrate the complexity and dynamic nature of non-monotonic climate-development-response scenarios: vector borne diseases and agricultural productivity.","container-title":"Climatic Change","DOI":"10.1007/s10584-016-1816-9","ISSN":"1573-1480","issue":"3","journalAbbreviation":"Climatic Change","language":"en","page":"341-349","source":"Springer Link","title":"The shape of impacts to come: lessons and opportunities for adaptation from uneven increases in global and regional temperatures","title-short":"The shape of impacts to come","volume":"139","author":[{"family":"Ebi","given":"Kristie L."},{"family":"Ziska","given":"Lewis H."},{"family":"Yohe","given":"Gary W."}],"issued":{"date-parts":[["2016",12,1]]}}}],"schema":"https://github.com/citation-style-language/schema/raw/master/csl-citation.json"} </w:instrText>
      </w:r>
      <w:r w:rsidR="00B35638" w:rsidRPr="00C1167A">
        <w:fldChar w:fldCharType="separate"/>
      </w:r>
      <w:r w:rsidR="00BB6316" w:rsidRPr="00BB6316">
        <w:rPr>
          <w:rFonts w:cs="Arial"/>
          <w:kern w:val="0"/>
          <w:vertAlign w:val="superscript"/>
        </w:rPr>
        <w:t>69</w:t>
      </w:r>
      <w:r w:rsidR="00B35638" w:rsidRPr="00C1167A">
        <w:fldChar w:fldCharType="end"/>
      </w:r>
      <w:r w:rsidRPr="00C1167A">
        <w:t xml:space="preserve"> but rather complex and subtle, modifying </w:t>
      </w:r>
      <w:r w:rsidR="157C0A96">
        <w:t xml:space="preserve">the </w:t>
      </w:r>
      <w:r w:rsidRPr="00C1167A">
        <w:t>SDM framework to employ ensemble tree</w:t>
      </w:r>
      <w:r w:rsidR="0B5BBF3D" w:rsidRPr="00C1167A">
        <w:t>-</w:t>
      </w:r>
      <w:r w:rsidRPr="00C1167A">
        <w:t xml:space="preserve">based techniques such as </w:t>
      </w:r>
      <w:r w:rsidR="00012FFD">
        <w:t>r</w:t>
      </w:r>
      <w:r w:rsidRPr="00C1167A">
        <w:t xml:space="preserve">andom </w:t>
      </w:r>
      <w:r w:rsidR="00012FFD">
        <w:t>f</w:t>
      </w:r>
      <w:r w:rsidRPr="00C1167A">
        <w:t>orest (</w:t>
      </w:r>
      <w:r w:rsidR="00307647">
        <w:t>rf</w:t>
      </w:r>
      <w:r w:rsidRPr="00C1167A">
        <w:t xml:space="preserve">), </w:t>
      </w:r>
      <w:r w:rsidR="00012FFD">
        <w:t>e</w:t>
      </w:r>
      <w:r w:rsidRPr="00C1167A">
        <w:t xml:space="preserve">xtra </w:t>
      </w:r>
      <w:r w:rsidR="00012FFD">
        <w:t>t</w:t>
      </w:r>
      <w:r w:rsidRPr="00C1167A">
        <w:t>rees (</w:t>
      </w:r>
      <w:r w:rsidR="00307647">
        <w:t>et</w:t>
      </w:r>
      <w:r w:rsidRPr="00C1167A">
        <w:t>), e</w:t>
      </w:r>
      <w:r w:rsidR="00012FFD">
        <w:t>x</w:t>
      </w:r>
      <w:r w:rsidRPr="00C1167A">
        <w:t>tr</w:t>
      </w:r>
      <w:r w:rsidR="0068715F">
        <w:t>eme</w:t>
      </w:r>
      <w:r w:rsidRPr="00C1167A">
        <w:t xml:space="preserve"> </w:t>
      </w:r>
      <w:r w:rsidR="00012FFD">
        <w:t>g</w:t>
      </w:r>
      <w:r w:rsidRPr="00C1167A">
        <w:t xml:space="preserve">radient </w:t>
      </w:r>
      <w:r w:rsidR="00012FFD">
        <w:t>b</w:t>
      </w:r>
      <w:r w:rsidRPr="00C1167A">
        <w:t>oost (</w:t>
      </w:r>
      <w:proofErr w:type="spellStart"/>
      <w:r w:rsidR="0068715F">
        <w:t>xgb</w:t>
      </w:r>
      <w:proofErr w:type="spellEnd"/>
      <w:r w:rsidRPr="00C1167A">
        <w:t xml:space="preserve">) and </w:t>
      </w:r>
      <w:r w:rsidR="00012FFD">
        <w:t>l</w:t>
      </w:r>
      <w:r w:rsidRPr="00C1167A">
        <w:t xml:space="preserve">ight </w:t>
      </w:r>
      <w:r w:rsidR="00012FFD">
        <w:t>g</w:t>
      </w:r>
      <w:r w:rsidRPr="00C1167A">
        <w:t xml:space="preserve">radient </w:t>
      </w:r>
      <w:r w:rsidR="00012FFD">
        <w:t>b</w:t>
      </w:r>
      <w:r w:rsidRPr="00C1167A">
        <w:t>oost</w:t>
      </w:r>
      <w:r w:rsidR="00012FFD">
        <w:t>ing machine</w:t>
      </w:r>
      <w:r w:rsidRPr="00C1167A">
        <w:t xml:space="preserve"> (</w:t>
      </w:r>
      <w:proofErr w:type="spellStart"/>
      <w:r w:rsidR="00307647">
        <w:t>lgbm</w:t>
      </w:r>
      <w:proofErr w:type="spellEnd"/>
      <w:r w:rsidRPr="00C1167A">
        <w:t xml:space="preserve">) </w:t>
      </w:r>
      <w:r w:rsidR="32F945A6">
        <w:t xml:space="preserve">is </w:t>
      </w:r>
      <w:r w:rsidRPr="00C1167A">
        <w:t xml:space="preserve">warranted </w:t>
      </w:r>
      <w:r w:rsidR="00B35638" w:rsidRPr="00C1167A">
        <w:fldChar w:fldCharType="begin"/>
      </w:r>
      <w:r w:rsidR="00BB6316">
        <w:instrText xml:space="preserve"> ADDIN ZOTERO_ITEM CSL_CITATION {"citationID":"p4QKyMAK","properties":{"formattedCitation":"\\super 70\\nosupersub{}","plainCitation":"70","noteIndex":0},"citationItems":[{"id":707,"uris":["http://zotero.org/groups/5467322/items/V9IERQIE"],"itemData":{"id":707,"type":"webpage","title":"Predictive performance of presence</w:instrText>
      </w:r>
      <w:r w:rsidR="00BB6316">
        <w:rPr>
          <w:rFonts w:ascii="Cambria Math" w:hAnsi="Cambria Math" w:cs="Cambria Math"/>
        </w:rPr>
        <w:instrText>‐</w:instrText>
      </w:r>
      <w:r w:rsidR="00BB6316">
        <w:instrText xml:space="preserve">only species distribution models: a benchmark study with reproducible code - Valavi - 2022 - Ecological Monographs - Wiley Online Library","URL":"https://esajournals.onlinelibrary.wiley.com/doi/full/10.1002/ecm.1486","accessed":{"date-parts":[["2024",11,24]]}}}],"schema":"https://github.com/citation-style-language/schema/raw/master/csl-citation.json"} </w:instrText>
      </w:r>
      <w:r w:rsidR="00B35638" w:rsidRPr="00C1167A">
        <w:fldChar w:fldCharType="separate"/>
      </w:r>
      <w:r w:rsidR="00BB6316" w:rsidRPr="00BB6316">
        <w:rPr>
          <w:rFonts w:cs="Arial"/>
          <w:kern w:val="0"/>
          <w:vertAlign w:val="superscript"/>
        </w:rPr>
        <w:t>70</w:t>
      </w:r>
      <w:r w:rsidR="00B35638" w:rsidRPr="00C1167A">
        <w:fldChar w:fldCharType="end"/>
      </w:r>
      <w:r w:rsidRPr="00C1167A">
        <w:t>.</w:t>
      </w:r>
      <w:r>
        <w:t xml:space="preserve"> </w:t>
      </w:r>
      <w:r w:rsidR="1FB45402" w:rsidRPr="00C1167A">
        <w:t xml:space="preserve">We followed a similar protocol to the one we used previously for modeling the species distribution of </w:t>
      </w:r>
      <w:r w:rsidR="1FB45402" w:rsidRPr="7C5D5355">
        <w:rPr>
          <w:i/>
        </w:rPr>
        <w:t>Calomys musculinus</w:t>
      </w:r>
      <w:r w:rsidR="1FB45402" w:rsidRPr="00C1167A">
        <w:t xml:space="preserve"> in Argentina</w:t>
      </w:r>
      <w:r w:rsidR="5BC4576E">
        <w:t xml:space="preserve"> </w:t>
      </w:r>
      <w:r w:rsidR="00DF4A21">
        <w:fldChar w:fldCharType="begin"/>
      </w:r>
      <w:r w:rsidR="00BB6316">
        <w:instrText xml:space="preserve"> ADDIN ZOTERO_ITEM CSL_CITATION {"citationID":"a2e4dsltq2b","properties":{"formattedCitation":"\\super 19\\nosupersub{}","plainCitation":"19","noteIndex":0},"citationItems":[{"id":1054,"uris":["http://zotero.org/groups/5467322/items/XN6I465X"],"itemData":{"id":1054,"type":"article-journal","abstract":"Abstract\n            \n              The drylands vesper mouse (\n              Calomys musculinus)\n              is the primary host for\n              Junin mammarenavirus\n              (JUNV), the etiological agent of Argentine hemorrhagic fever in humans. We assessed the potential distribution of\n              C. musculinus\n              and identified disease transmission hotspots under current climatic conditions and projected future scenarios, including severe (Representative Concentration Pathway 8.5) and intermediate (Representative Concentration Pathway 4.5) climate change scenarios in 2050 and 2070. Utilizing tree-based machine learning algorithms, we modeled\n              C. musculinus\n              distribution by incorporating bioclimatic and landscape predictors. The model showed strong performance, achieving\n              F\n              -scores between 80.22 and 83.09%. Key predictors indicated that\n              C. musculinus\n              prefers warm temperatures, moderate annual precipitation, low precipitation variability, and low pasture coverage. Under the severe climate change scenario, suitable areas for the rodent and hotspots for potential disease decreased. The intermediate scenario showed an expansion in\n              C. musculinus\n              distribution alongside increased potential hotspot zones. Despite the complexity of ecological systems and the limitations of the model, our findings offer a framework for preventive measures and ecological studies in regions prone to the expansion of\n              C. musculinus\n              and in hotspots for disease transmission driven by climate change.","container-title":"EcoHealth","DOI":"10.1007/s10393-025-01723-z","ISSN":"1612-9210","journalAbbreviation":"EcoHealth","language":"en","source":"DOI.org (Crossref)","title":"Climate Change Impact on Human-Rodent Interfaces: Modeling Junin Virus Reservoir Shifts","title-short":"Climate Change Impact on Human-Rodent Interfaces","URL":"https://link.springer.com/10.1007/s10393-025-01723-z","author":[{"family":"Flores-Pérez","given":"Nuri"},{"family":"Kulkarni","given":"Pranav"},{"family":"Uhart","given":"Marcela"},{"family":"Pandit","given":"Pranav S."}],"accessed":{"date-parts":[["2025",7,1]]},"issued":{"date-parts":[["2025",6,27]]}}}],"schema":"https://github.com/citation-style-language/schema/raw/master/csl-citation.json"} </w:instrText>
      </w:r>
      <w:r w:rsidR="00DF4A21">
        <w:fldChar w:fldCharType="separate"/>
      </w:r>
      <w:r w:rsidR="00BB6316" w:rsidRPr="00BB6316">
        <w:rPr>
          <w:rFonts w:cs="Arial"/>
          <w:kern w:val="0"/>
          <w:vertAlign w:val="superscript"/>
        </w:rPr>
        <w:t>19</w:t>
      </w:r>
      <w:r w:rsidR="00DF4A21">
        <w:fldChar w:fldCharType="end"/>
      </w:r>
      <w:r w:rsidR="1FB45402" w:rsidRPr="00C1167A">
        <w:t>. The protocol was adapted to each of the rodent species selected</w:t>
      </w:r>
      <w:r w:rsidR="54C6098A" w:rsidRPr="00C1167A">
        <w:t xml:space="preserve"> for this study (Table 1)</w:t>
      </w:r>
      <w:r w:rsidR="1FB45402" w:rsidRPr="00C1167A">
        <w:t>. Here is a summary of the SDM protocol</w:t>
      </w:r>
      <w:r w:rsidR="386BCD9E">
        <w:t xml:space="preserve"> (Figure 6)</w:t>
      </w:r>
      <w:r w:rsidR="1FB45402" w:rsidRPr="00C1167A">
        <w:t xml:space="preserve"> used to model the rodent reservoirs of NWA</w:t>
      </w:r>
      <w:r w:rsidR="1FB45402">
        <w:t xml:space="preserve"> following the guidelines established for reporting Ecological Niche Models (ENMs) or SDMs to maximize reproducibility as closely as possible pertaining to our study </w:t>
      </w:r>
      <w:r w:rsidR="00940FE8">
        <w:fldChar w:fldCharType="begin"/>
      </w:r>
      <w:r w:rsidR="00BB6316">
        <w:instrText xml:space="preserve"> ADDIN ZOTERO_ITEM CSL_CITATION {"citationID":"YnYsK0Uy","properties":{"formattedCitation":"\\super 71\\nosupersub{}","plainCitation":"71","noteIndex":0},"citationItems":[{"id":921,"uris":["http://zotero.org/groups/5467322/items/VRDF97TF"],"itemData":{"id":921,"type":"article-journal","abstract":"Reporting specific modelling methods and metadata is essential to the reproducibility of ecological studies, yet guidelines rarely exist regarding what information should be noted. Here, we address this issue for ecological niche modelling or species distribution modelling, a rapidly developing toolset in ecology used across many aspects of biodiversity science. Our quantitative review of the recent literature reveals a general lack of sufficient information to fully reproduce the work. Over two-thirds of the examined studies neglected to report the version or access date of the underlying data, and only half reported model parameters. To address this problem, we propose adopting a checklist to guide studies in reporting at least the minimum information necessary for ecological niche modelling reproducibility, offering a straightforward way to balance efficiency and accuracy. We encourage the ecological niche modelling community, as well as journal reviewers and editors, to utilize and further develop this framework to facilitate and improve the reproducibility of future work. The proposed checklist framework is generalizable to other areas of ecology, especially those utilizing biodiversity data, environmental data and statistical modelling, and could also be adopted by a broader array of disciplines.","container-title":"Nature Ecology &amp; Evolution","DOI":"10.1038/s41559-019-0972-5","ISSN":"2397-334X","issue":"10","journalAbbreviation":"Nat Ecol Evol","language":"en","license":"2019 The Author(s)","note":"publisher: Nature Publishing Group","page":"1382-1395","source":"www.nature.com","title":"A checklist for maximizing reproducibility of ecological niche models","volume":"3","author":[{"family":"Feng","given":"Xiao"},{"family":"Park","given":"Daniel S."},{"family":"Walker","given":"Cassondra"},{"family":"Peterson","given":"A. Townsend"},{"family":"Merow","given":"Cory"},{"family":"Papeş","given":"Monica"}],"issued":{"date-parts":[["2019",10]]}}}],"schema":"https://github.com/citation-style-language/schema/raw/master/csl-citation.json"} </w:instrText>
      </w:r>
      <w:r w:rsidR="00940FE8">
        <w:fldChar w:fldCharType="separate"/>
      </w:r>
      <w:r w:rsidR="00BB6316" w:rsidRPr="00BB6316">
        <w:rPr>
          <w:rFonts w:cs="Arial"/>
          <w:kern w:val="0"/>
          <w:vertAlign w:val="superscript"/>
        </w:rPr>
        <w:t>71</w:t>
      </w:r>
      <w:r w:rsidR="00940FE8">
        <w:fldChar w:fldCharType="end"/>
      </w:r>
      <w:r w:rsidR="1FB45402" w:rsidRPr="00C1167A">
        <w:t>.</w:t>
      </w:r>
    </w:p>
    <w:p w14:paraId="2C167BD0" w14:textId="77777777" w:rsidR="00940FE8" w:rsidRPr="00C1167A" w:rsidRDefault="00940FE8" w:rsidP="00BA241E">
      <w:pPr>
        <w:pStyle w:val="Heading3"/>
      </w:pPr>
      <w:r w:rsidRPr="00C1167A">
        <w:t>Data</w:t>
      </w:r>
    </w:p>
    <w:p w14:paraId="7598A4AA" w14:textId="6D71633A" w:rsidR="00940FE8" w:rsidRPr="00C1167A" w:rsidRDefault="53BB1D26" w:rsidP="00062C4E">
      <w:r w:rsidRPr="00C1167A">
        <w:t xml:space="preserve">Occurrence data on all six rodent species were sourced from </w:t>
      </w:r>
      <w:r w:rsidR="57E19C58">
        <w:t>G</w:t>
      </w:r>
      <w:r w:rsidR="29885420">
        <w:t xml:space="preserve">lobal </w:t>
      </w:r>
      <w:r w:rsidR="00B0776B">
        <w:t>B</w:t>
      </w:r>
      <w:r w:rsidR="29885420">
        <w:t xml:space="preserve">iodiversity </w:t>
      </w:r>
      <w:r w:rsidR="3999465C">
        <w:t>I</w:t>
      </w:r>
      <w:r w:rsidR="29885420">
        <w:t xml:space="preserve">nformation </w:t>
      </w:r>
      <w:r w:rsidR="1A3B8399">
        <w:t>F</w:t>
      </w:r>
      <w:r w:rsidR="29885420">
        <w:t>acility (</w:t>
      </w:r>
      <w:r w:rsidRPr="00C1167A">
        <w:t>GBIF</w:t>
      </w:r>
      <w:r w:rsidR="2BEF5EFA">
        <w:t>)</w:t>
      </w:r>
      <w:r w:rsidRPr="00C1167A">
        <w:t xml:space="preserve"> database (presence-only) </w:t>
      </w:r>
      <w:r w:rsidR="00940FE8" w:rsidRPr="00C1167A">
        <w:fldChar w:fldCharType="begin"/>
      </w:r>
      <w:r w:rsidR="00BB6316">
        <w:instrText xml:space="preserve"> ADDIN ZOTERO_ITEM CSL_CITATION {"citationID":"YhEa612s","properties":{"formattedCitation":"\\super 72\\nosupersub{}","plainCitation":"72","noteIndex":0},"citationItems":[{"id":711,"uris":["http://zotero.org/groups/5467322/items/B65CWCAK"],"itemData":{"id":711,"type":"webpage","abstract":"Global Biodiversity Information Facility. Free and Open Access to Biodiversity Data.","language":"en","title":"What is GBIF?","URL":"https://www.gbif.org/what-is-gbif","author":[{"literal":"GBIF"}],"accessed":{"date-parts":[["2024",11,24]]}}}],"schema":"https://github.com/citation-style-language/schema/raw/master/csl-citation.json"} </w:instrText>
      </w:r>
      <w:r w:rsidR="00940FE8" w:rsidRPr="00C1167A">
        <w:fldChar w:fldCharType="separate"/>
      </w:r>
      <w:r w:rsidR="00BB6316" w:rsidRPr="00BB6316">
        <w:rPr>
          <w:rFonts w:cs="Arial"/>
          <w:kern w:val="0"/>
          <w:vertAlign w:val="superscript"/>
        </w:rPr>
        <w:t>72</w:t>
      </w:r>
      <w:r w:rsidR="00940FE8" w:rsidRPr="00C1167A">
        <w:fldChar w:fldCharType="end"/>
      </w:r>
      <w:r>
        <w:t xml:space="preserve"> using R-package </w:t>
      </w:r>
      <w:proofErr w:type="spellStart"/>
      <w:r w:rsidRPr="00E46673">
        <w:t>dismo</w:t>
      </w:r>
      <w:proofErr w:type="spellEnd"/>
      <w:r>
        <w:t xml:space="preserve"> </w:t>
      </w:r>
      <w:r w:rsidR="00940FE8">
        <w:fldChar w:fldCharType="begin"/>
      </w:r>
      <w:r w:rsidR="00BB6316">
        <w:instrText xml:space="preserve"> ADDIN ZOTERO_ITEM CSL_CITATION {"citationID":"h4pRYgwq","properties":{"formattedCitation":"\\super 73\\nosupersub{}","plainCitation":"73","noteIndex":0},"citationItems":[{"id":926,"uris":["http://zotero.org/groups/5467322/items/LTAEABIC"],"itemData":{"id":926,"type":"dataset","abstract":"Methods for species distribution modeling, that is, predicting the environmental similarity of any site to that of the locations of known occurrences of a species.","DOI":"10.32614/CRAN.package.dismo","language":"en","note":"Institution: Comprehensive R Archive Network\npage: 1.3-16","source":"DOI.org (Crossref)","title":"dismo: Species Distribution Modeling","title-short":"dismo","URL":"https://CRAN.R-project.org/package=dismo","author":[{"family":"Hijmans","given":"Robert J."},{"family":"Phillips","given":"Steven"},{"family":"Leathwick","given":"John"},{"family":"Elith","given":"Jane"}],"accessed":{"date-parts":[["2025",2,24]]},"issued":{"date-parts":[["2010",7,26]]}}}],"schema":"https://github.com/citation-style-language/schema/raw/master/csl-citation.json"} </w:instrText>
      </w:r>
      <w:r w:rsidR="00940FE8">
        <w:fldChar w:fldCharType="separate"/>
      </w:r>
      <w:r w:rsidR="00BB6316" w:rsidRPr="00BB6316">
        <w:rPr>
          <w:rFonts w:cs="Arial"/>
          <w:kern w:val="0"/>
          <w:vertAlign w:val="superscript"/>
        </w:rPr>
        <w:t>73</w:t>
      </w:r>
      <w:r w:rsidR="00940FE8">
        <w:fldChar w:fldCharType="end"/>
      </w:r>
      <w:r w:rsidR="25C7AA3E">
        <w:t xml:space="preserve"> (Derived datasets </w:t>
      </w:r>
      <w:r w:rsidR="00E2173F">
        <w:fldChar w:fldCharType="begin"/>
      </w:r>
      <w:r w:rsidR="00BB6316">
        <w:instrText xml:space="preserve"> ADDIN ZOTERO_ITEM CSL_CITATION {"citationID":"a2mdckoupi","properties":{"formattedCitation":"\\super 74\\nosupersub{}","plainCitation":"74","noteIndex":0},"citationItems":[{"id":1082,"uris":["http://zotero.org/groups/5467322/items/IHR76EF4"],"itemData":{"id":1082,"type":"dataset","abstract":"Derived dataset of occurrences of *Zygodontomys brevicauda, Sigmodon alstoni, Calomys musculinus, Calomys callosus, Calomys laucha, Oligoryzomys flavescens* downloaded with R'dismo' package.","DOI":"10.15468/DD.6U8HUK","publisher":"The Global Biodiversity Information Facility","source":"DOI.org (Datacite)","title":"Derived dataset for Kulkarni et al.","URL":"https://www.gbif.org/derivedDataset/10.15468/dd.6u8huk","author":[{"literal":"Pranav S. Kulkarni (uid: vetpsk)"}],"accessed":{"date-parts":[["2025",8,20]]},"issued":{"date-parts":[["2025"]]}}}],"schema":"https://github.com/citation-style-language/schema/raw/master/csl-citation.json"} </w:instrText>
      </w:r>
      <w:r w:rsidR="00E2173F">
        <w:fldChar w:fldCharType="separate"/>
      </w:r>
      <w:r w:rsidR="00BB6316" w:rsidRPr="00BB6316">
        <w:rPr>
          <w:rFonts w:cs="Arial"/>
          <w:kern w:val="0"/>
          <w:vertAlign w:val="superscript"/>
        </w:rPr>
        <w:t>74</w:t>
      </w:r>
      <w:r w:rsidR="00E2173F">
        <w:fldChar w:fldCharType="end"/>
      </w:r>
      <w:r w:rsidR="25C7AA3E">
        <w:t>)</w:t>
      </w:r>
      <w:r w:rsidR="4BDD9390">
        <w:t>.</w:t>
      </w:r>
      <w:r w:rsidR="0EF260C5">
        <w:t xml:space="preserve"> </w:t>
      </w:r>
      <w:r w:rsidRPr="00C1167A">
        <w:t xml:space="preserve">This data was cleaned to remove duplicates and restricted to years 1990 to the last reported record of occurrence in the GBIF database. </w:t>
      </w:r>
      <w:r>
        <w:t xml:space="preserve">All occurrences in the South American continent were retained regardless of the country. </w:t>
      </w:r>
      <w:r w:rsidRPr="00C1167A">
        <w:t xml:space="preserve">Presence-only data was preprocessed to be converted to 1:1 presence-absence data using habitat suitability analysis with R-package </w:t>
      </w:r>
      <w:r w:rsidRPr="7C5D5355">
        <w:rPr>
          <w:i/>
        </w:rPr>
        <w:t>USE::</w:t>
      </w:r>
      <w:proofErr w:type="spellStart"/>
      <w:r w:rsidRPr="7C5D5355">
        <w:rPr>
          <w:i/>
        </w:rPr>
        <w:t>paSampling</w:t>
      </w:r>
      <w:proofErr w:type="spellEnd"/>
      <w:r w:rsidRPr="7C5D5355">
        <w:rPr>
          <w:i/>
        </w:rPr>
        <w:t>()</w:t>
      </w:r>
      <w:r w:rsidRPr="00C1167A">
        <w:t xml:space="preserve"> utilizing a uniform approach</w:t>
      </w:r>
      <w:r w:rsidR="00940FE8" w:rsidRPr="00C1167A">
        <w:fldChar w:fldCharType="begin"/>
      </w:r>
      <w:r w:rsidR="00BB6316">
        <w:instrText xml:space="preserve"> ADDIN ZOTERO_ITEM CSL_CITATION {"citationID":"9D8KjeKH","properties":{"formattedCitation":"\\super 75\\nosupersub{}","plainCitation":"75","noteIndex":0},"citationItems":[{"id":713,"uris":["http://zotero.org/groups/5467322/items/PYYP7Z6C"],"itemData":{"id":713,"type":"webpage","title":"USE it: Uniformly sampling pseudo</w:instrText>
      </w:r>
      <w:r w:rsidR="00BB6316">
        <w:rPr>
          <w:rFonts w:ascii="Cambria Math" w:hAnsi="Cambria Math" w:cs="Cambria Math"/>
        </w:rPr>
        <w:instrText>‐</w:instrText>
      </w:r>
      <w:r w:rsidR="00BB6316">
        <w:instrText xml:space="preserve">absences within the environmental space for applications in habitat suitability models - Da Re - 2023 - Methods in Ecology and Evolution - Wiley Online Library","URL":"https://besjournals.onlinelibrary.wiley.com/doi/full/10.1111/2041-210X.14209","accessed":{"date-parts":[["2024",11,24]]}}}],"schema":"https://github.com/citation-style-language/schema/raw/master/csl-citation.json"} </w:instrText>
      </w:r>
      <w:r w:rsidR="00940FE8" w:rsidRPr="00C1167A">
        <w:fldChar w:fldCharType="separate"/>
      </w:r>
      <w:r w:rsidR="00BB6316" w:rsidRPr="00BB6316">
        <w:rPr>
          <w:rFonts w:cs="Arial"/>
          <w:kern w:val="0"/>
          <w:vertAlign w:val="superscript"/>
        </w:rPr>
        <w:t>75</w:t>
      </w:r>
      <w:r w:rsidR="00940FE8" w:rsidRPr="00C1167A">
        <w:fldChar w:fldCharType="end"/>
      </w:r>
      <w:r w:rsidRPr="00C1167A">
        <w:t xml:space="preserve">. </w:t>
      </w:r>
      <w:r>
        <w:t xml:space="preserve">This was done to avoid sample location bias that commonly occurs </w:t>
      </w:r>
      <w:r w:rsidR="35595652">
        <w:t xml:space="preserve">with </w:t>
      </w:r>
      <w:r>
        <w:t xml:space="preserve">random sampling of a geographical extent without considering the environmental conditions as discussed by Da Re et al. (see </w:t>
      </w:r>
      <w:r w:rsidR="3EE20C6F">
        <w:t>Supplementary Section C</w:t>
      </w:r>
      <w:r w:rsidR="51968D8B">
        <w:t>3.4 for details</w:t>
      </w:r>
      <w:r>
        <w:t xml:space="preserve">) </w:t>
      </w:r>
      <w:r w:rsidR="00940FE8">
        <w:fldChar w:fldCharType="begin"/>
      </w:r>
      <w:r w:rsidR="00BB6316">
        <w:instrText xml:space="preserve"> ADDIN ZOTERO_ITEM CSL_CITATION {"citationID":"s8qBVc5B","properties":{"formattedCitation":"\\super 76\\nosupersub{}","plainCitation":"76","noteIndex":0},"citationItems":[{"id":799,"uris":["http://zotero.org/groups/5467322/items/YIYYDD7B"],"itemData":{"id":799,"type":"article-journal","abstract":"Habitat suitability models infer the geographical distribution of species using occurrence data and environmental variables. While data on species presence are increasingly accessible, the difficulty of confirming real absences in the field often forces researchers to generate them in silico. To this aim, pseudo-absences are commonly sampled randomly across the study area (i.e. the geographical space). However, this introduces sample location bias (i.e. the sampling is unbalanced towards the most frequent habitats occurring within the geographical space) and favours class overlap (i.e. overlap between environmental conditions associated with species presences and pseudo-absences) in the training dataset. To mitigate this, we propose an alternative methodology (i.e. the uniform approach) that systematically samples pseudo-absences within a portion of the environmental space delimited by a kernel-based filter, which seeks to minimise the number of false absences included in the training dataset. We simulated 50 virtual species and modelled their distribution using training datasets assembled with the presence points of the virtual species and pseudo-absences collected using the uniform approach and other approaches that randomly sample pseudo-absences within the geographical space. We compared the predictive performance of habitat suitability models and evaluated the extent of sample location bias and class overlap associated with the different sampling strategies. Results indicated that the uniform approach: (i) effectively reduces sample location bias and class overlap; (ii) provides comparable predictive performance to sampling strategies carried out in the geographical space; and (iii) ensures gathering pseudo-absences adequately representing the environmental conditions available across the study area. We developed a set of R functions in an accompanying R package called USE to disseminate the uniform approach.","container-title":"Methods in Ecology and Evolution","DOI":"10.1111/2041-210X.14209","ISSN":"2041-210X","issue":"11","language":"en","license":"© 2023 The Authors. Methods in Ecology and Evolution published by John Wiley &amp; Sons Ltd on behalf of British Ecological Society.","note":"_eprint: https://onlinelibrary.wiley.com/doi/pdf/10.1111/2041-210X.14209","page":"2873-2887","source":"Wiley Online Library","title":"USE it: Uniformly sampling pseudo-absences within the environmental space for applications in habitat suitability models","title-short":"USE it","volume":"14","author":[{"family":"Da Re","given":"Daniele"},{"family":"Tordoni","given":"Enrico"},{"family":"Lenoir","given":"Jonathan"},{"family":"Lembrechts","given":"Jonas J."},{"family":"Vanwambeke","given":"Sophie O."},{"family":"Rocchini","given":"Duccio"},{"family":"Bazzichetto","given":"Manuele"}],"issued":{"date-parts":[["2023"]]}}}],"schema":"https://github.com/citation-style-language/schema/raw/master/csl-citation.json"} </w:instrText>
      </w:r>
      <w:r w:rsidR="00940FE8">
        <w:fldChar w:fldCharType="separate"/>
      </w:r>
      <w:r w:rsidR="00BB6316" w:rsidRPr="00BB6316">
        <w:rPr>
          <w:rFonts w:cs="Arial"/>
          <w:kern w:val="0"/>
          <w:vertAlign w:val="superscript"/>
        </w:rPr>
        <w:t>76</w:t>
      </w:r>
      <w:r w:rsidR="00940FE8">
        <w:fldChar w:fldCharType="end"/>
      </w:r>
      <w:r>
        <w:t xml:space="preserve">. </w:t>
      </w:r>
      <w:r w:rsidRPr="00C1167A">
        <w:t>Environmental and ecological data was sourced from open-source datasets</w:t>
      </w:r>
      <w:r w:rsidR="3BC5C609">
        <w:t>,</w:t>
      </w:r>
      <w:r w:rsidRPr="00C1167A">
        <w:t xml:space="preserve"> such as </w:t>
      </w:r>
      <w:r w:rsidR="3795D937">
        <w:t xml:space="preserve"> </w:t>
      </w:r>
      <w:r w:rsidR="144B0845">
        <w:t xml:space="preserve">19 </w:t>
      </w:r>
      <w:r w:rsidR="3795D937">
        <w:t>Bioclimatic</w:t>
      </w:r>
      <w:r w:rsidRPr="00C1167A">
        <w:t xml:space="preserve"> variables from World Clim (</w:t>
      </w:r>
      <w:proofErr w:type="spellStart"/>
      <w:r w:rsidRPr="7C5D5355">
        <w:rPr>
          <w:i/>
        </w:rPr>
        <w:t>Bioclim</w:t>
      </w:r>
      <w:proofErr w:type="spellEnd"/>
      <w:r w:rsidRPr="00C1167A">
        <w:t>), Normalized Differential Vegetation Index (</w:t>
      </w:r>
      <w:r w:rsidRPr="7C5D5355">
        <w:rPr>
          <w:i/>
        </w:rPr>
        <w:t>NDVI)</w:t>
      </w:r>
      <w:r w:rsidRPr="00C1167A">
        <w:t xml:space="preserve"> and Digital Elevation Model (</w:t>
      </w:r>
      <w:r w:rsidRPr="7C5D5355">
        <w:rPr>
          <w:i/>
        </w:rPr>
        <w:t>DEM</w:t>
      </w:r>
      <w:r w:rsidRPr="00C1167A">
        <w:t xml:space="preserve">) from </w:t>
      </w:r>
      <w:r w:rsidR="4AB530C8" w:rsidRPr="7C5D5355">
        <w:rPr>
          <w:rFonts w:eastAsia="Arial" w:cs="Arial"/>
          <w:i/>
          <w:color w:val="202122"/>
        </w:rPr>
        <w:t>Moderate-Resolution Imaging Spectroradiometer</w:t>
      </w:r>
      <w:r w:rsidR="4AB530C8" w:rsidRPr="7C5D5355">
        <w:rPr>
          <w:rFonts w:eastAsia="Arial" w:cs="Arial"/>
          <w:i/>
        </w:rPr>
        <w:t xml:space="preserve"> (</w:t>
      </w:r>
      <w:r w:rsidRPr="7C5D5355">
        <w:rPr>
          <w:rFonts w:eastAsia="Arial" w:cs="Arial"/>
          <w:i/>
        </w:rPr>
        <w:t>MODIS</w:t>
      </w:r>
      <w:r w:rsidR="672ECD7A" w:rsidRPr="7C5D5355">
        <w:rPr>
          <w:rFonts w:eastAsia="Arial" w:cs="Arial"/>
          <w:i/>
        </w:rPr>
        <w:t>)</w:t>
      </w:r>
      <w:r w:rsidRPr="7C5D5355">
        <w:rPr>
          <w:rFonts w:eastAsia="Arial" w:cs="Arial"/>
          <w:i/>
        </w:rPr>
        <w:t xml:space="preserve"> satellite database and</w:t>
      </w:r>
      <w:r w:rsidR="144B0845" w:rsidRPr="7C5D5355">
        <w:rPr>
          <w:rFonts w:eastAsia="Arial" w:cs="Arial"/>
          <w:i/>
        </w:rPr>
        <w:t xml:space="preserve"> 5</w:t>
      </w:r>
      <w:r w:rsidRPr="7C5D5355">
        <w:rPr>
          <w:rFonts w:eastAsia="Arial" w:cs="Arial"/>
          <w:i/>
        </w:rPr>
        <w:t xml:space="preserve"> Land Use data</w:t>
      </w:r>
      <w:r w:rsidR="144B0845" w:rsidRPr="7C5D5355">
        <w:rPr>
          <w:rFonts w:eastAsia="Arial" w:cs="Arial"/>
          <w:i/>
        </w:rPr>
        <w:t>sets</w:t>
      </w:r>
      <w:r w:rsidRPr="7C5D5355">
        <w:rPr>
          <w:rFonts w:eastAsia="Arial" w:cs="Arial"/>
          <w:i/>
        </w:rPr>
        <w:t xml:space="preserve"> from </w:t>
      </w:r>
      <w:r w:rsidR="78116DA9" w:rsidRPr="7C5D5355">
        <w:rPr>
          <w:rFonts w:eastAsia="Arial" w:cs="Arial"/>
          <w:i/>
          <w:color w:val="000000" w:themeColor="text1"/>
        </w:rPr>
        <w:t>Land-Cover and Land-Use Change</w:t>
      </w:r>
      <w:r w:rsidR="78116DA9">
        <w:t xml:space="preserve"> (</w:t>
      </w:r>
      <w:r w:rsidRPr="00C1167A">
        <w:t>LCLUC</w:t>
      </w:r>
      <w:r w:rsidR="165A398F">
        <w:t>)</w:t>
      </w:r>
      <w:r w:rsidRPr="00C1167A">
        <w:t xml:space="preserve"> program maintained jointly by NASA and University of Maryland </w:t>
      </w:r>
      <w:r w:rsidR="00940FE8" w:rsidRPr="00C1167A">
        <w:fldChar w:fldCharType="begin"/>
      </w:r>
      <w:r w:rsidR="00BB6316">
        <w:instrText xml:space="preserve"> ADDIN ZOTERO_ITEM CSL_CITATION {"citationID":"a1pkdcb0cv","properties":{"formattedCitation":"\\super 77\\uc0\\u8211{}81\\nosupersub{}","plainCitation":"77–81","noteIndex":0},"citationItems":[{"id":596,"uris":["http://zotero.org/groups/5467322/items/VTCGGMZ3"],"itemData":{"id":596,"type":"article-journal","container-title":"International Journal of Climatology: A Journal of the Royal Meteorological Society","ISSN":"0899-8418","issue":"15","journalAbbreviation":"International Journal of Climatology: A Journal of the Royal Meteorological Society","note":"publisher: John Wiley &amp; Sons, Ltd. Chichester, UK","page":"1965-1978","title":"Very high resolution interpolated climate surfaces for global land areas","volume":"25","author":[{"family":"Hijmans","given":"Robert J"},{"family":"Cameron","given":"Susan E"},{"family":"Parra","given":"Juan L"},{"family":"Jones","given":"Peter G"},{"family":"Jarvis","given":"Andy"}],"issued":{"date-parts":[["2005"]]}}},{"id":715,"uris":["http://zotero.org/groups/5467322/items/KZ7L2MJK"],"itemData":{"id":715,"type":"dataset","DOI":"10.5067/MODIS/MOD13A1.061","publisher":"NASA EOSDIS Land Processes Distributed Active Archive Center","source":"DOI.org (Datacite)","title":"MODIS/Terra Vegetation Indices 16-Day L3 Global 500m SIN Grid V061","URL":"https://lpdaac.usgs.gov/products/mod13a1v061/","author":[{"family":"Didan","given":"Kamel"}],"accessed":{"date-parts":[["2024",11,24]]},"issued":{"date-parts":[["2021"]]}}},{"id":717,"uris":["http://zotero.org/groups/5467322/items/BZNYXQVV"],"itemData":{"id":717,"type":"dataset","abstract":"The Shuttle Radar Topography Mission (SRTM) was flown aboard the space shuttle Endeavour February 11-22, 2000. The National Aeronautics and Space Administration (NASA) and the National Geospatial-Intelligence Agency (NGA) participated in an international project to acquire radar data which were used to create the first near-global set of land elevations. \n \nThe radars used during the SRTM mission were actually developed and flown on two Endeavour missions in 1994. The C-band Spaceborne Imaging Radar and the X-Band Synthetic Aperture Radar (X-SAR) hardware were used on board the space shuttle in April and October 1994 to gather data about Earth's environment. The technology was modified for the SRTM mission to collect interferometric radar, which compared two radar images or signals taken at slightly different angles. This mission used single-pass interferometry, which acquired two signals at the same time by using two different radar antennas. An antenna located on board the space shuttle collected one data set and the other data set was collected by an antenna located at the end of a 60-meter mast that extended from the shuttle. Differences between the two signals allowed for the calculation of surface elevation. \n \nEndeavour orbited Earth 16 times each day during the 11-day mission, completing 176 orbits. SRTM successfully collected radar data over 80% of the Earth's land surface between 60 degrees north and 56 degrees south latitude with data points posted every 1 arc-second (approximately 30 meters).","DOI":"10.5066/F7PR7TFT","medium":"tiff","publisher":"U.S. Geological Survey","source":"DOI.org (Datacite)","title":"Shuttle Radar Topography Mission (SRTM) 1 Arc-Second Global","URL":"https://www.usgs.gov/centers/eros/science/usgs-eros-archive-digital-elevation-shuttle-radar-topography-mission-srtm-1-arc?qt-science_center_objects=0#qt-science_center_objects","author":[{"literal":"Earth Resources Observation And Science (EROS) Center"}],"accessed":{"date-parts":[["2024",11,25]]},"issued":{"date-parts":[["2017"]]}}},{"id":718,"uris":["http://zotero.org/groups/5467322/items/CDW3L3V9"],"itemData":{"id":718,"type":"article-journal","abstract":"Recent advances in Landsat archive data processing and characterization enhanced our capacity to map land cover and land use globally with higher precision, temporal frequency, and thematic detail. Here, we present the first results from a project aimed at annual multidecadal land monitoring providing critical information for tracking global progress towards sustainable development. The global 30-m spatial resolution dataset quantifies changes in forest extent and height, cropland, built-up lands, surface water, and perennial snow and ice extent from the year 2000 to 2020. Landsat Analysis Ready Data served as an input for land cover and use mapping. Each thematic product was independently derived using locally and regionally calibrated machine learning tools. Thematic maps validation using a statistical sample of reference data confirmed their high accuracy (user’s and producer’s accuracies above 85% for all land cover and land use themes, except for built-up lands). Our results revealed dramatic changes in global land cover and land use over the past 20 years. The bitemporal dataset is publicly available and serves as a first input for the global land monitoring system.","container-title":"Frontiers in Remote Sensing","DOI":"10.3389/frsen.2022.856903","ISSN":"2673-6187","journalAbbreviation":"Front. Remote Sens.","page":"856903","source":"DOI.org (Crossref)","title":"The Global 2000-2020 Land Cover and Land Use Change Dataset Derived From the Landsat Archive: First Results","title-short":"The Global 2000-2020 Land Cover and Land Use Change Dataset Derived From the Landsat Archive","volume":"3","author":[{"family":"Potapov","given":"Peter"},{"family":"Hansen","given":"Matthew C."},{"family":"Pickens","given":"Amy"},{"family":"Hernandez-Serna","given":"Andres"},{"family":"Tyukavina","given":"Alexandra"},{"family":"Turubanova","given":"Svetlana"},{"family":"Zalles","given":"Viviana"},{"family":"Li","given":"Xinyuan"},{"family":"Khan","given":"Ahmad"},{"family":"Stolle","given":"Fred"},{"family":"Harris","given":"Nancy"},{"family":"Song","given":"Xiao-Peng"},{"family":"Baggett","given":"Antoine"},{"family":"Kommareddy","given":"Indrani"},{"family":"Kommareddy","given":"Anil"}],"issued":{"date-parts":[["2022",4,13]]}}},{"id":1079,"uris":["http://zotero.org/groups/5467322/items/Z9EICZ3K"],"itemData":{"id":1079,"type":"article-journal","abstract":"Abstract\n            \n              Aim\n              \n                Interest in species distribution models (\n                SDM\n                s) and related niche studies has increased dramatically in recent years, with several books and reviews being prepared since 2000. The earliest\n                SDM\n                studies are dealt with only briefly even in the books. Consequently, many researchers are unaware of when the first\n                SDM\n                software package (\n                bioclim\n                ) was developed and how a broad range of applications using the package was explored within the first 8 years following its release. The purpose of this study is to clarify these early developments and initial applications, as well as to highlight\n                bioclim\n                's continuing relevance to current studies.\n              \n            \n            \n              Location\n              Mainly Australia and New Zealand, but also some global applications.\n            \n            \n              Methods\n              \n                We outline the development of the\n                bioclim\n                package, early applications (1984–1991) and its current relevance.\n              \n            \n            \n              Results\n              \n                bioclim\n                was the first\n                SDM\n                package to be widely used. Early applications explored many of the possible uses of\n                SDM\n                s in conservation biogeography, such as quantifying the environmental niche of species, identifying areas where a species might be invasive, assisting conservation planning and assessing the likely impacts of climate change on species distributions.\n              \n            \n            \n              Main conclusions\n              \n                Understanding this pioneering work is worthwhile as\n                bioclim\n                was for many years one of the leading\n                SDM\n                packages and remains widely used. Climate interpolation methods developed for\n                bioclim\n                were used to create the WorldClim database, the most common source of climate data for\n                SDM\n                studies, and\n                bioclim\n                variables are used in about 76% of recent published\n                MaxEnt\n                analyses of terrestrial ecosystems. Also, some of the\n                bioclim\n                studies from the late 1980s, such as measuring niche (both realized and fundamental) and assessing possible impacts of climate change, are still highly relevant to key conservation biogeography issues.","container-title":"Diversity and Distributions","DOI":"10.1111/ddi.12144","ISSN":"1366-9516, 1472-4642","issue":"1","journalAbbreviation":"Diversity and Distributions","language":"en","license":"http://onlinelibrary.wiley.com/termsAndConditions#vor","page":"1-9","source":"DOI.org (Crossref)","title":"&lt;span style=\"font-variant:small-caps;\"&gt;bioclim&lt;/span&gt; : the first species distribution modelling package, its early applications and relevance to most current &lt;span style=\"font-variant:small-caps;\"&gt;MaxEnt&lt;/span&gt; studies","title-short":"&lt;span style=\"font-variant","volume":"20","author":[{"family":"Booth","given":"Trevor H."},{"family":"Nix","given":"Henry A."},{"family":"Busby","given":"John R."},{"family":"Hutchinson","given":"Michael F."}],"editor":[{"family":"Franklin","given":"Janet"}],"issued":{"date-parts":[["2014",1]]}}}],"schema":"https://github.com/citation-style-language/schema/raw/master/csl-citation.json"} </w:instrText>
      </w:r>
      <w:r w:rsidR="00940FE8" w:rsidRPr="00C1167A">
        <w:fldChar w:fldCharType="separate"/>
      </w:r>
      <w:r w:rsidR="00BB6316" w:rsidRPr="00BB6316">
        <w:rPr>
          <w:rFonts w:cs="Arial"/>
          <w:kern w:val="0"/>
          <w:vertAlign w:val="superscript"/>
        </w:rPr>
        <w:t>77–81</w:t>
      </w:r>
      <w:r w:rsidR="00940FE8" w:rsidRPr="00C1167A">
        <w:fldChar w:fldCharType="end"/>
      </w:r>
      <w:r w:rsidRPr="00C1167A">
        <w:t>. These datasets were resampled to the highest common resolution and clipped to the extent of species occurrence data mentioned above for each individual rodent reservoir. In total</w:t>
      </w:r>
      <w:r w:rsidR="34A4673C">
        <w:t>,</w:t>
      </w:r>
      <w:r w:rsidRPr="00C1167A">
        <w:t xml:space="preserve"> three sets of 24 to 26 rasters and </w:t>
      </w:r>
      <w:r w:rsidR="6939DE4C">
        <w:t>six</w:t>
      </w:r>
      <w:r w:rsidRPr="00C1167A">
        <w:t xml:space="preserve"> occurrence datasets were used for</w:t>
      </w:r>
      <w:r w:rsidR="28C7FFED" w:rsidRPr="00C1167A">
        <w:t xml:space="preserve"> the</w:t>
      </w:r>
      <w:r w:rsidRPr="00C1167A">
        <w:t xml:space="preserve"> SDM</w:t>
      </w:r>
      <w:r w:rsidR="745C5F60" w:rsidRPr="00C1167A">
        <w:t>s</w:t>
      </w:r>
      <w:r w:rsidRPr="00C1167A">
        <w:t xml:space="preserve"> (</w:t>
      </w:r>
      <w:r w:rsidR="759D5CEC">
        <w:t>Supplementary Table S2.1</w:t>
      </w:r>
      <w:r w:rsidRPr="00C1167A">
        <w:t xml:space="preserve">). </w:t>
      </w:r>
    </w:p>
    <w:p w14:paraId="7BF2003F" w14:textId="271637C0" w:rsidR="00940FE8" w:rsidRDefault="193F2A97" w:rsidP="00062C4E">
      <w:r w:rsidRPr="00C1167A">
        <w:t xml:space="preserve">Similarly, for predicting the species distribution in the future, analogous raster data for </w:t>
      </w:r>
      <w:proofErr w:type="spellStart"/>
      <w:r w:rsidRPr="00C1167A">
        <w:t>Bioclimactic</w:t>
      </w:r>
      <w:proofErr w:type="spellEnd"/>
      <w:r w:rsidRPr="00C1167A">
        <w:t xml:space="preserve"> variables </w:t>
      </w:r>
      <w:r w:rsidR="00940FE8" w:rsidRPr="00C1167A">
        <w:fldChar w:fldCharType="begin"/>
      </w:r>
      <w:r w:rsidR="00BB6316">
        <w:instrText xml:space="preserve"> ADDIN ZOTERO_ITEM CSL_CITATION {"citationID":"lQOfJUKZ","properties":{"formattedCitation":"\\super 82\\nosupersub{}","plainCitation":"82","noteIndex":0},"citationItems":[{"id":720,"uris":["http://zotero.org/groups/5467322/items/9WQDJQ2Q"],"itemData":{"id":720,"type":"webpage","title":"Presentation and Evaluation of the IPSL</w:instrText>
      </w:r>
      <w:r w:rsidR="00BB6316">
        <w:rPr>
          <w:rFonts w:ascii="Cambria Math" w:hAnsi="Cambria Math" w:cs="Cambria Math"/>
        </w:rPr>
        <w:instrText>‐</w:instrText>
      </w:r>
      <w:r w:rsidR="00BB6316">
        <w:instrText>CM6A</w:instrText>
      </w:r>
      <w:r w:rsidR="00BB6316">
        <w:rPr>
          <w:rFonts w:ascii="Cambria Math" w:hAnsi="Cambria Math" w:cs="Cambria Math"/>
        </w:rPr>
        <w:instrText>‐</w:instrText>
      </w:r>
      <w:r w:rsidR="00BB6316">
        <w:instrText xml:space="preserve">LR Climate Model - Boucher - 2020 - Journal of Advances in Modeling Earth Systems - Wiley Online Library","URL":"https://agupubs.onlinelibrary.wiley.com/doi/full/10.1029/2019MS002010","accessed":{"date-parts":[["2024",11,25]]}}}],"schema":"https://github.com/citation-style-language/schema/raw/master/csl-citation.json"} </w:instrText>
      </w:r>
      <w:r w:rsidR="00940FE8" w:rsidRPr="00C1167A">
        <w:fldChar w:fldCharType="separate"/>
      </w:r>
      <w:r w:rsidR="00BB6316" w:rsidRPr="00BB6316">
        <w:rPr>
          <w:rFonts w:cs="Arial"/>
          <w:kern w:val="0"/>
          <w:vertAlign w:val="superscript"/>
        </w:rPr>
        <w:t>82</w:t>
      </w:r>
      <w:r w:rsidR="00940FE8" w:rsidRPr="00C1167A">
        <w:fldChar w:fldCharType="end"/>
      </w:r>
      <w:r w:rsidRPr="00C1167A">
        <w:t xml:space="preserve">, NDVI (data from 2020 for NDVI </w:t>
      </w:r>
      <w:r w:rsidR="00940FE8" w:rsidRPr="00C1167A">
        <w:fldChar w:fldCharType="begin"/>
      </w:r>
      <w:r w:rsidR="00BB6316">
        <w:instrText xml:space="preserve"> ADDIN ZOTERO_ITEM CSL_CITATION {"citationID":"6uwxRx18","properties":{"formattedCitation":"\\super 78\\nosupersub{}","plainCitation":"78","noteIndex":0},"citationItems":[{"id":715,"uris":["http://zotero.org/groups/5467322/items/KZ7L2MJK"],"itemData":{"id":715,"type":"dataset","DOI":"10.5067/MODIS/MOD13A1.061","publisher":"NASA EOSDIS Land Processes Distributed Active Archive Center","source":"DOI.org (Datacite)","title":"MODIS/Terra Vegetation Indices 16-Day L3 Global 500m SIN Grid V061","URL":"https://lpdaac.usgs.gov/products/mod13a1v061/","author":[{"family":"Didan","given":"Kamel"}],"accessed":{"date-parts":[["2024",11,24]]},"issued":{"date-parts":[["2021"]]}}}],"schema":"https://github.com/citation-style-language/schema/raw/master/csl-citation.json"} </w:instrText>
      </w:r>
      <w:r w:rsidR="00940FE8" w:rsidRPr="00C1167A">
        <w:fldChar w:fldCharType="separate"/>
      </w:r>
      <w:r w:rsidR="00BB6316" w:rsidRPr="00BB6316">
        <w:rPr>
          <w:rFonts w:cs="Arial"/>
          <w:kern w:val="0"/>
          <w:vertAlign w:val="superscript"/>
        </w:rPr>
        <w:t>78</w:t>
      </w:r>
      <w:r w:rsidR="00940FE8" w:rsidRPr="00C1167A">
        <w:fldChar w:fldCharType="end"/>
      </w:r>
      <w:r w:rsidRPr="00C1167A">
        <w:t xml:space="preserve">), DEM </w:t>
      </w:r>
      <w:r w:rsidR="00940FE8" w:rsidRPr="00C1167A">
        <w:fldChar w:fldCharType="begin"/>
      </w:r>
      <w:r w:rsidR="00BB6316">
        <w:instrText xml:space="preserve"> ADDIN ZOTERO_ITEM CSL_CITATION {"citationID":"p8v01f23","properties":{"formattedCitation":"\\super 79\\nosupersub{}","plainCitation":"79","noteIndex":0},"citationItems":[{"id":717,"uris":["http://zotero.org/groups/5467322/items/BZNYXQVV"],"itemData":{"id":717,"type":"dataset","abstract":"The Shuttle Radar Topography Mission (SRTM) was flown aboard the space shuttle Endeavour February 11-22, 2000. The National Aeronautics and Space Administration (NASA) and the National Geospatial-Intelligence Agency (NGA) participated in an international project to acquire radar data which were used to create the first near-global set of land elevations. \n \nThe radars used during the SRTM mission were actually developed and flown on two Endeavour missions in 1994. The C-band Spaceborne Imaging Radar and the X-Band Synthetic Aperture Radar (X-SAR) hardware were used on board the space shuttle in April and October 1994 to gather data about Earth's environment. The technology was modified for the SRTM mission to collect interferometric radar, which compared two radar images or signals taken at slightly different angles. This mission used single-pass interferometry, which acquired two signals at the same time by using two different radar antennas. An antenna located on board the space shuttle collected one data set and the other data set was collected by an antenna located at the end of a 60-meter mast that extended from the shuttle. Differences between the two signals allowed for the calculation of surface elevation. \n \nEndeavour orbited Earth 16 times each day during the 11-day mission, completing 176 orbits. SRTM successfully collected radar data over 80% of the Earth's land surface between 60 degrees north and 56 degrees south latitude with data points posted every 1 arc-second (approximately 30 meters).","DOI":"10.5066/F7PR7TFT","medium":"tiff","publisher":"U.S. Geological Survey","source":"DOI.org (Datacite)","title":"Shuttle Radar Topography Mission (SRTM) 1 Arc-Second Global","URL":"https://www.usgs.gov/centers/eros/science/usgs-eros-archive-digital-elevation-shuttle-radar-topography-mission-srtm-1-arc?qt-science_center_objects=0#qt-science_center_objects","author":[{"literal":"Earth Resources Observation And Science (EROS) Center"}],"accessed":{"date-parts":[["2024",11,25]]},"issued":{"date-parts":[["2017"]]}}}],"schema":"https://github.com/citation-style-language/schema/raw/master/csl-citation.json"} </w:instrText>
      </w:r>
      <w:r w:rsidR="00940FE8" w:rsidRPr="00C1167A">
        <w:fldChar w:fldCharType="separate"/>
      </w:r>
      <w:r w:rsidR="00BB6316" w:rsidRPr="00BB6316">
        <w:rPr>
          <w:rFonts w:cs="Arial"/>
          <w:kern w:val="0"/>
          <w:vertAlign w:val="superscript"/>
        </w:rPr>
        <w:t>79</w:t>
      </w:r>
      <w:r w:rsidR="00940FE8" w:rsidRPr="00C1167A">
        <w:fldChar w:fldCharType="end"/>
      </w:r>
      <w:r w:rsidRPr="00C1167A">
        <w:t xml:space="preserve"> and land use </w:t>
      </w:r>
      <w:r w:rsidR="00940FE8" w:rsidRPr="00C1167A">
        <w:fldChar w:fldCharType="begin"/>
      </w:r>
      <w:r w:rsidR="00BB6316">
        <w:instrText xml:space="preserve"> ADDIN ZOTERO_ITEM CSL_CITATION {"citationID":"scwHKa8s","properties":{"formattedCitation":"\\super 83\\nosupersub{}","plainCitation":"83","noteIndex":0},"citationItems":[{"id":723,"uris":["http://zotero.org/groups/5467322/items/7HQ7IVSF"],"itemData":{"id":723,"type":"dataset","abstract":"CMIP6 Forcing Datasets (input4MIPs): These data include all datasets published for 'input4MIPs.CMIP6.ScenarioMIP.UofMD' with the full Data Reference Syntax following the template 'activity_id.mip_era.target_mip.institution_id.source_id.realm.frequency.variable_id.grid_label'. The model UofMD-landState (UofMD-landState) was run by the UofMD (UofMD) in native nominal resolutions: unknown. Project: The forcing datasets (and boundary conditions) needed for CMIP6 experiments are being prepared by a number of different experts. Initially many of these datasets may only be available from those experts, but over time as part of the 'input4MIPs' activity most of them will be archived by PCMDI and served by the Earth System Grid Federation (https://esgf-node.llnl.gov/search/input4mips/ ). More information is available in the living document: http://goo.gl/r8up31 .","DOI":"10.22033/ESGF/INPUT4MIPS.10468","language":"en","license":"Creative Commons Attribution Share Alike 4.0 International","medium":"application/x-netcdf","publisher":"Earth System Grid Federation","source":"DOI.org (Datacite)","title":"Harmonization of Global Land Use Change and Management for the Period 2015-2300","URL":"http://cera-www.dkrz.de/WDCC/meta/CMIP6/input4MIPs.CMIP6.ScenarioMIP.UofMD","version":"20230220","author":[{"family":"Hurtt","given":"George"},{"family":"Chini","given":"Louise"},{"family":"Sahajpal","given":"Ritvik"},{"family":"Frolking","given":"Steve"},{"family":"Bodirsky","given":"Benjamin Leon"},{"family":"Calvin","given":"Kate"},{"family":"Doelman","given":"Jonathan"},{"family":"Fisk","given":"Justin"},{"family":"Fujimori","given":"Shinichiro"},{"family":"Goldewijk","given":"Kees Klein"},{"family":"Hasegawa","given":"Tomoko"},{"family":"Havlik","given":"Petr"},{"family":"Heinimann","given":"Andreas"},{"family":"Humpenöder","given":"Florian"},{"family":"Jungclaus","given":"Johann"},{"family":"Kaplan","given":"Jed"},{"family":"Krisztin","given":"Tamás"},{"family":"Lawrence","given":"David"},{"family":"Lawrence","given":"Peter"},{"family":"Mertz","given":"Ole"},{"family":"Pongratz","given":"Julia"},{"family":"Popp","given":"Alexander"},{"family":"Riahi","given":"Keywan"},{"family":"Shevliakova","given":"Elena"},{"family":"Stehfest","given":"Elke"},{"family":"Thornton","given":"Peter"},{"family":"Vuuren","given":"Detlef","non-dropping-particle":"van"},{"family":"Zhang","given":"Xin"}],"contributor":[{"family":"Hurtt","given":"George"}],"accessed":{"date-parts":[["2024",11,25]]},"issued":{"date-parts":[["2019"]]}}}],"schema":"https://github.com/citation-style-language/schema/raw/master/csl-citation.json"} </w:instrText>
      </w:r>
      <w:r w:rsidR="00940FE8" w:rsidRPr="00C1167A">
        <w:fldChar w:fldCharType="separate"/>
      </w:r>
      <w:r w:rsidR="00BB6316" w:rsidRPr="00BB6316">
        <w:rPr>
          <w:rFonts w:cs="Arial"/>
          <w:kern w:val="0"/>
          <w:vertAlign w:val="superscript"/>
        </w:rPr>
        <w:t>83</w:t>
      </w:r>
      <w:r w:rsidR="00940FE8" w:rsidRPr="00C1167A">
        <w:fldChar w:fldCharType="end"/>
      </w:r>
      <w:r w:rsidRPr="00C1167A">
        <w:t xml:space="preserve"> were downloaded for Shared Socioeconomic Pathways 6 (SSP) scenarios of Moderate (</w:t>
      </w:r>
      <w:r>
        <w:t>SSP 2-4.5</w:t>
      </w:r>
      <w:r w:rsidRPr="00C1167A">
        <w:t>) and Extreme (</w:t>
      </w:r>
      <w:r>
        <w:t>SSP 5-8.5</w:t>
      </w:r>
      <w:r w:rsidRPr="00C1167A">
        <w:t>) predictions for climate change in the future as established by Coupled Model Intercomparison Project v6</w:t>
      </w:r>
      <w:r w:rsidR="0C1997E3">
        <w:t xml:space="preserve"> (CMIP6)</w:t>
      </w:r>
      <w:r w:rsidRPr="00C1167A">
        <w:t xml:space="preserve"> for years 2041 to 2060 </w:t>
      </w:r>
      <w:r w:rsidR="00940FE8" w:rsidRPr="00C1167A">
        <w:fldChar w:fldCharType="begin"/>
      </w:r>
      <w:r w:rsidR="00BB6316">
        <w:instrText xml:space="preserve"> ADDIN ZOTERO_ITEM CSL_CITATION {"citationID":"eY0pvBbz","properties":{"formattedCitation":"\\super 29\\nosupersub{}","plainCitation":"29","noteIndex":0},"citationItems":[{"id":710,"uris":["http://zotero.org/groups/5467322/items/4IXHUHKZ"],"itemData":{"id":710,"type":"report","event-place":"Switzerland","language":"English","publisher":"IPCC","publisher-place":"Switzerland","title":"Summary for Policymakers. In: Climate Change 2021: The Physical Science Basis. Contribution of Working Group I to the Sixth Assessment Report of the Intergovernmental Panel on Climate Change","URL":"https://www.ipcc.ch/report/ar6/wg1/downloads/report/IPCC_AR6_WGI_SPM_final.pdf","author":[{"literal":"Masson-Delmotte, V., P. Zhai, A. Pirani, S.L."},{"literal":"Connors, C. Péan, S. Berger, N. Caud, Y. Chen, L. Goldfarb, M.I. Gomis, M. Huang, K. Leitzell, E. Lonnoy, J.B.R. Matthews, T.K."},{"literal":"Maycock, T. Waterfield, O. Yelekçi, R. Yu, and B. Zhou"}],"accessed":{"date-parts":[["2024",11,25]]},"issued":{"date-parts":[["2021"]]}}}],"schema":"https://github.com/citation-style-language/schema/raw/master/csl-citation.json"} </w:instrText>
      </w:r>
      <w:r w:rsidR="00940FE8" w:rsidRPr="00C1167A">
        <w:fldChar w:fldCharType="separate"/>
      </w:r>
      <w:r w:rsidR="00BB6316" w:rsidRPr="00BB6316">
        <w:rPr>
          <w:rFonts w:cs="Arial"/>
          <w:kern w:val="0"/>
          <w:vertAlign w:val="superscript"/>
        </w:rPr>
        <w:t>29</w:t>
      </w:r>
      <w:r w:rsidR="00940FE8" w:rsidRPr="00C1167A">
        <w:fldChar w:fldCharType="end"/>
      </w:r>
      <w:r w:rsidRPr="00C1167A">
        <w:t xml:space="preserve">. These datasets were also </w:t>
      </w:r>
      <w:r w:rsidRPr="00C1167A">
        <w:lastRenderedPageBreak/>
        <w:t xml:space="preserve">preprocessed and resampled </w:t>
      </w:r>
      <w:r>
        <w:t xml:space="preserve">to the highest common resolution </w:t>
      </w:r>
      <w:r w:rsidRPr="00C1167A">
        <w:t xml:space="preserve">and averaged over the 20-year </w:t>
      </w:r>
      <w:proofErr w:type="gramStart"/>
      <w:r w:rsidRPr="00C1167A">
        <w:t xml:space="preserve">time </w:t>
      </w:r>
      <w:r w:rsidR="004B326D">
        <w:t>period</w:t>
      </w:r>
      <w:proofErr w:type="gramEnd"/>
      <w:r w:rsidR="00260DBA">
        <w:t>.</w:t>
      </w:r>
    </w:p>
    <w:p w14:paraId="0E005FB6" w14:textId="77777777" w:rsidR="00940FE8" w:rsidRPr="00C1167A" w:rsidRDefault="00940FE8" w:rsidP="00940FE8">
      <w:pPr>
        <w:spacing w:before="0" w:line="480" w:lineRule="auto"/>
        <w:rPr>
          <w:rFonts w:cs="Arial"/>
        </w:rPr>
      </w:pPr>
    </w:p>
    <w:p w14:paraId="3F646F1B" w14:textId="77777777" w:rsidR="00940FE8" w:rsidRDefault="00940FE8" w:rsidP="00BA241E">
      <w:pPr>
        <w:pStyle w:val="Heading3"/>
        <w:rPr>
          <w:ins w:id="6" w:author="Pranav Kulkarni" w:date="2025-09-02T16:23:00Z" w16du:dateUtc="2025-09-02T23:23:00Z"/>
        </w:rPr>
      </w:pPr>
      <w:r w:rsidRPr="00C1167A">
        <w:t>Modeling algorithms</w:t>
      </w:r>
    </w:p>
    <w:p w14:paraId="05047704" w14:textId="77777777" w:rsidR="00BA241E" w:rsidRDefault="00BA241E" w:rsidP="00BA241E">
      <w:pPr>
        <w:sectPr w:rsidR="00BA241E" w:rsidSect="003E7332">
          <w:pgSz w:w="12240" w:h="15840"/>
          <w:pgMar w:top="1440" w:right="1440" w:bottom="1440" w:left="1440" w:header="720" w:footer="720" w:gutter="0"/>
          <w:lnNumType w:countBy="1" w:restart="continuous"/>
          <w:cols w:space="720"/>
          <w:docGrid w:linePitch="360"/>
        </w:sectPr>
      </w:pPr>
    </w:p>
    <w:p w14:paraId="2CE04376" w14:textId="77777777" w:rsidR="00BA241E" w:rsidRPr="00BA241E" w:rsidRDefault="00BA241E" w:rsidP="00843763"/>
    <w:p w14:paraId="0B073C2C" w14:textId="6CBDA408" w:rsidR="00940FE8" w:rsidRPr="00C1167A" w:rsidRDefault="009F5FA7" w:rsidP="00843763">
      <w:pPr>
        <w:spacing w:before="0" w:line="480" w:lineRule="auto"/>
        <w:ind w:firstLine="0"/>
        <w:rPr>
          <w:rFonts w:cs="Arial"/>
        </w:rPr>
      </w:pPr>
      <w:r>
        <w:rPr>
          <w:rFonts w:cs="Arial"/>
          <w:noProof/>
        </w:rPr>
        <w:drawing>
          <wp:inline distT="0" distB="0" distL="0" distR="0" wp14:anchorId="424AAAB6" wp14:editId="06B1AADE">
            <wp:extent cx="8257789" cy="3784821"/>
            <wp:effectExtent l="0" t="0" r="0" b="0"/>
            <wp:docPr id="1687805073" name="Picture 5" descr="A diagram of different species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05073" name="Picture 5" descr="A diagram of different species distribu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99743" cy="3804050"/>
                    </a:xfrm>
                    <a:prstGeom prst="rect">
                      <a:avLst/>
                    </a:prstGeom>
                  </pic:spPr>
                </pic:pic>
              </a:graphicData>
            </a:graphic>
          </wp:inline>
        </w:drawing>
      </w:r>
    </w:p>
    <w:p w14:paraId="141A0613" w14:textId="4F5DFEE1" w:rsidR="00940FE8" w:rsidRDefault="0CF8C324" w:rsidP="004C2431">
      <w:pPr>
        <w:pStyle w:val="Caption1"/>
        <w:rPr>
          <w:bCs/>
        </w:rPr>
      </w:pPr>
      <w:r>
        <w:t>Fi</w:t>
      </w:r>
      <w:r w:rsidR="39CAFE71">
        <w:t>g</w:t>
      </w:r>
      <w:r w:rsidR="1EDBE263">
        <w:t>ure</w:t>
      </w:r>
      <w:r w:rsidR="39CAFE71">
        <w:t xml:space="preserve"> </w:t>
      </w:r>
      <w:r w:rsidR="1EDBE263">
        <w:t>6</w:t>
      </w:r>
      <w:r>
        <w:t xml:space="preserve">. Schematic illustration of the framework for deriving the impact of climate change on the </w:t>
      </w:r>
      <w:r w:rsidR="0E2C26B8">
        <w:t>spillover risk</w:t>
      </w:r>
      <w:r>
        <w:t xml:space="preserve"> for </w:t>
      </w:r>
      <w:r w:rsidR="39CAFE71">
        <w:t xml:space="preserve">the three </w:t>
      </w:r>
      <w:r>
        <w:t>New World Arenaviruses</w:t>
      </w:r>
      <w:r w:rsidR="39CAFE71">
        <w:t xml:space="preserve"> (NWAs)</w:t>
      </w:r>
      <w:r>
        <w:t xml:space="preserve"> in South America</w:t>
      </w:r>
      <w:r w:rsidR="001F4401">
        <w:t xml:space="preserve">. (Abbrev: ML: Machine Learning, CMIP6: </w:t>
      </w:r>
      <w:r w:rsidR="003A32AC">
        <w:t>Coupled Model Intercomparison Project phase 6, FOI: Force-of-Infection, H: Human Population</w:t>
      </w:r>
      <w:r w:rsidR="007662D8">
        <w:t>/ unit area</w:t>
      </w:r>
      <w:r w:rsidR="003A32AC">
        <w:t>, R: Rodent Population</w:t>
      </w:r>
      <w:r w:rsidR="007662D8">
        <w:t xml:space="preserve">/ unit area, </w:t>
      </w:r>
      <w:r w:rsidR="00F82B36" w:rsidRPr="00F82B36">
        <w:rPr>
          <w:bCs/>
        </w:rPr>
        <w:sym w:font="Symbol" w:char="F062"/>
      </w:r>
      <w:r w:rsidR="00F82B36">
        <w:rPr>
          <w:bCs/>
        </w:rPr>
        <w:t>: transmission rate parameter)</w:t>
      </w:r>
    </w:p>
    <w:p w14:paraId="41C1A192" w14:textId="77777777" w:rsidR="00843763" w:rsidRDefault="00843763" w:rsidP="004C2431">
      <w:pPr>
        <w:pStyle w:val="Caption1"/>
        <w:rPr>
          <w:b w:val="0"/>
        </w:rPr>
        <w:sectPr w:rsidR="00843763" w:rsidSect="00843763">
          <w:pgSz w:w="15840" w:h="12240" w:orient="landscape"/>
          <w:pgMar w:top="1440" w:right="1440" w:bottom="1440" w:left="1440" w:header="720" w:footer="720" w:gutter="0"/>
          <w:lnNumType w:countBy="1" w:restart="continuous"/>
          <w:cols w:space="720"/>
          <w:docGrid w:linePitch="360"/>
        </w:sectPr>
      </w:pPr>
    </w:p>
    <w:p w14:paraId="029BC67E" w14:textId="77777777" w:rsidR="00843763" w:rsidRPr="007662D8" w:rsidRDefault="00843763" w:rsidP="004C2431">
      <w:pPr>
        <w:pStyle w:val="Caption1"/>
        <w:rPr>
          <w:b w:val="0"/>
        </w:rPr>
      </w:pPr>
    </w:p>
    <w:p w14:paraId="4567C05F" w14:textId="646B7991" w:rsidR="00940FE8" w:rsidRDefault="37C36E92" w:rsidP="00062C4E">
      <w:r w:rsidRPr="00C1167A">
        <w:t xml:space="preserve">SDMs were developed by fitting four ensemble tree-based classifier algorithms, namely, </w:t>
      </w:r>
      <w:r w:rsidR="002A3EA5">
        <w:t>r</w:t>
      </w:r>
      <w:r w:rsidRPr="00C1167A">
        <w:t xml:space="preserve">andom </w:t>
      </w:r>
      <w:r w:rsidR="002A3EA5">
        <w:t>f</w:t>
      </w:r>
      <w:r w:rsidRPr="00C1167A">
        <w:t>orest (</w:t>
      </w:r>
      <w:r w:rsidR="002A3EA5">
        <w:t>rf</w:t>
      </w:r>
      <w:r w:rsidRPr="00C1167A">
        <w:t xml:space="preserve">), </w:t>
      </w:r>
      <w:r w:rsidR="002A3EA5">
        <w:t>e</w:t>
      </w:r>
      <w:r w:rsidRPr="00C1167A">
        <w:t xml:space="preserve">xtra </w:t>
      </w:r>
      <w:r w:rsidR="002A3EA5">
        <w:t>t</w:t>
      </w:r>
      <w:r w:rsidRPr="00C1167A">
        <w:t>rees (</w:t>
      </w:r>
      <w:r w:rsidR="002A3EA5">
        <w:t>et</w:t>
      </w:r>
      <w:r w:rsidRPr="00C1167A">
        <w:t xml:space="preserve">), </w:t>
      </w:r>
      <w:r w:rsidR="002A3EA5">
        <w:t>extreme gradient boost</w:t>
      </w:r>
      <w:r w:rsidRPr="00C1167A">
        <w:t xml:space="preserve"> (</w:t>
      </w:r>
      <w:proofErr w:type="spellStart"/>
      <w:r w:rsidR="002A3EA5">
        <w:t>xgb</w:t>
      </w:r>
      <w:proofErr w:type="spellEnd"/>
      <w:r w:rsidRPr="00C1167A">
        <w:t xml:space="preserve">) and </w:t>
      </w:r>
      <w:r w:rsidR="002A3EA5">
        <w:t>l</w:t>
      </w:r>
      <w:r w:rsidRPr="00C1167A">
        <w:t xml:space="preserve">ight </w:t>
      </w:r>
      <w:r w:rsidR="002A3EA5">
        <w:t>g</w:t>
      </w:r>
      <w:r w:rsidRPr="00C1167A">
        <w:t xml:space="preserve">radient </w:t>
      </w:r>
      <w:r w:rsidR="002A3EA5">
        <w:t>b</w:t>
      </w:r>
      <w:r w:rsidRPr="00C1167A">
        <w:t>oost</w:t>
      </w:r>
      <w:r w:rsidR="002A3EA5">
        <w:t>ing</w:t>
      </w:r>
      <w:r w:rsidRPr="00C1167A">
        <w:t xml:space="preserve"> </w:t>
      </w:r>
      <w:r w:rsidR="002A3EA5">
        <w:t>machine</w:t>
      </w:r>
      <w:r w:rsidRPr="00C1167A">
        <w:t xml:space="preserve"> (</w:t>
      </w:r>
      <w:proofErr w:type="spellStart"/>
      <w:r w:rsidR="002A3EA5">
        <w:t>lgbm</w:t>
      </w:r>
      <w:proofErr w:type="spellEnd"/>
      <w:r w:rsidRPr="00C1167A">
        <w:t xml:space="preserve">). Data was split </w:t>
      </w:r>
      <w:r w:rsidR="3E97E6B5" w:rsidRPr="00C1167A">
        <w:t>into</w:t>
      </w:r>
      <w:r w:rsidRPr="00C1167A">
        <w:t xml:space="preserve"> train-test ratio of 4:1 (80% train;</w:t>
      </w:r>
      <w:r w:rsidR="1C76B8A4" w:rsidRPr="00C1167A">
        <w:t xml:space="preserve"> </w:t>
      </w:r>
      <w:r w:rsidRPr="00C1167A">
        <w:t xml:space="preserve">20% test) and missing values were imputed using </w:t>
      </w:r>
      <w:proofErr w:type="spellStart"/>
      <w:r w:rsidRPr="7DBEE3EA">
        <w:rPr>
          <w:i/>
        </w:rPr>
        <w:t>SimpleImputer</w:t>
      </w:r>
      <w:proofErr w:type="spellEnd"/>
      <w:r w:rsidR="7738C288" w:rsidRPr="7DBEE3EA">
        <w:rPr>
          <w:i/>
        </w:rPr>
        <w:t>()</w:t>
      </w:r>
      <w:r w:rsidRPr="00C1167A">
        <w:t xml:space="preserve"> from </w:t>
      </w:r>
      <w:r w:rsidR="7738C288" w:rsidRPr="7DBEE3EA">
        <w:rPr>
          <w:i/>
        </w:rPr>
        <w:t>scikit-learn</w:t>
      </w:r>
      <w:r w:rsidRPr="00C1167A">
        <w:t xml:space="preserve"> python library </w:t>
      </w:r>
      <w:r w:rsidR="00940FE8" w:rsidRPr="00C1167A">
        <w:fldChar w:fldCharType="begin"/>
      </w:r>
      <w:r w:rsidR="00BB6316">
        <w:instrText xml:space="preserve"> ADDIN ZOTERO_ITEM CSL_CITATION {"citationID":"6mjGlKzx","properties":{"formattedCitation":"\\super 84\\nosupersub{}","plainCitation":"84","noteIndex":0},"citationItems":[{"id":725,"uris":["http://zotero.org/groups/5467322/items/K2GQ8CAZ","http://zotero.org/groups/5467322/items/QVIFRJX9"],"itemData":{"id":725,"type":"article-journal","abstract":"Scikit-learn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schema":"https://github.com/citation-style-language/schema/raw/master/csl-citation.json"} </w:instrText>
      </w:r>
      <w:r w:rsidR="00940FE8" w:rsidRPr="00C1167A">
        <w:fldChar w:fldCharType="separate"/>
      </w:r>
      <w:r w:rsidR="00BB6316" w:rsidRPr="00BB6316">
        <w:rPr>
          <w:rFonts w:cs="Arial"/>
          <w:kern w:val="0"/>
          <w:vertAlign w:val="superscript"/>
        </w:rPr>
        <w:t>84</w:t>
      </w:r>
      <w:r w:rsidR="00940FE8" w:rsidRPr="00C1167A">
        <w:fldChar w:fldCharType="end"/>
      </w:r>
      <w:r w:rsidRPr="00C1167A">
        <w:t xml:space="preserve">. Each algorithm was trained with 5-fold cross validation and the predictions for training and the test set were generated to extract cross-validation accuracy, precision, recall and the </w:t>
      </w:r>
      <w:r w:rsidR="5BC459AB">
        <w:t>F1 score based on (</w:t>
      </w:r>
      <w:proofErr w:type="spellStart"/>
      <w:r w:rsidR="5BC459AB">
        <w:t>i</w:t>
      </w:r>
      <w:proofErr w:type="spellEnd"/>
      <w:r w:rsidR="5BC459AB">
        <w:t>) 5-fold Cross Validation and (ii)</w:t>
      </w:r>
      <w:r w:rsidR="1321BF06">
        <w:t xml:space="preserve"> </w:t>
      </w:r>
      <w:r w:rsidRPr="00C1167A">
        <w:t>test</w:t>
      </w:r>
      <w:r w:rsidR="5BC459AB">
        <w:t xml:space="preserve"> set </w:t>
      </w:r>
      <w:r w:rsidRPr="00C1167A">
        <w:t>confusion matri</w:t>
      </w:r>
      <w:r w:rsidR="5BC459AB">
        <w:t>ces</w:t>
      </w:r>
      <w:r w:rsidRPr="00C1167A">
        <w:t xml:space="preserve">. This process was iterated </w:t>
      </w:r>
      <w:r w:rsidR="5BC459AB">
        <w:t>100</w:t>
      </w:r>
      <w:r w:rsidRPr="00C1167A">
        <w:t xml:space="preserve"> times to add to the robustness of the models using 100 different presence-absence </w:t>
      </w:r>
      <w:r w:rsidR="1321BF06">
        <w:t>re</w:t>
      </w:r>
      <w:r w:rsidRPr="00C1167A">
        <w:t>samples from the occurrence data. </w:t>
      </w:r>
    </w:p>
    <w:p w14:paraId="2408ABDC" w14:textId="22E212B3" w:rsidR="00771ADD" w:rsidRPr="00C1167A" w:rsidRDefault="00771ADD" w:rsidP="00BA241E">
      <w:pPr>
        <w:pStyle w:val="Heading3"/>
      </w:pPr>
      <w:proofErr w:type="spellStart"/>
      <w:r>
        <w:t>Hypertuning</w:t>
      </w:r>
      <w:proofErr w:type="spellEnd"/>
      <w:r>
        <w:t xml:space="preserve"> and Feature selection</w:t>
      </w:r>
    </w:p>
    <w:p w14:paraId="384BE291" w14:textId="3EB1BCAB" w:rsidR="00940FE8" w:rsidRDefault="7B5D76C4" w:rsidP="00062C4E">
      <w:r w:rsidRPr="00C1167A">
        <w:t xml:space="preserve">Since hyper tuning did not yield significant improvements to any of the four classifier algorithms (results not shown), the default hyper parameters were used. </w:t>
      </w:r>
      <w:r>
        <w:t>W</w:t>
      </w:r>
      <w:r w:rsidRPr="00C1167A">
        <w:t xml:space="preserve">e expected </w:t>
      </w:r>
      <w:r w:rsidR="304BFA32" w:rsidRPr="00C1167A">
        <w:t xml:space="preserve">a </w:t>
      </w:r>
      <w:r w:rsidRPr="00C1167A">
        <w:t xml:space="preserve">high level of collinearity between the rasters based on spatial correlation analysis (results not shown), </w:t>
      </w:r>
      <w:r>
        <w:t>given the nature of geospatial data. To counter this, a</w:t>
      </w:r>
      <w:r w:rsidRPr="00C1167A">
        <w:t xml:space="preserve"> recursive feature selection (RFE) was performed in each iteration to improve the accuracy of the model without having potential issues with multicollinearity. </w:t>
      </w:r>
      <w:r w:rsidR="5C325343" w:rsidRPr="00C1167A">
        <w:t xml:space="preserve">In </w:t>
      </w:r>
      <w:r w:rsidR="5C325343">
        <w:t>each iteration,</w:t>
      </w:r>
      <w:r w:rsidR="5C325343" w:rsidRPr="00C1167A">
        <w:t xml:space="preserve"> </w:t>
      </w:r>
      <w:r w:rsidRPr="00C1167A">
        <w:t xml:space="preserve">10 features were selected </w:t>
      </w:r>
      <w:r w:rsidRPr="7DBEE3EA">
        <w:t xml:space="preserve">per classifier algorithm based on stratified cross validation of RFE performed before the iterative model training using </w:t>
      </w:r>
      <w:r w:rsidRPr="7C5D5355">
        <w:rPr>
          <w:i/>
        </w:rPr>
        <w:t>RFECV()</w:t>
      </w:r>
      <w:r w:rsidRPr="00495836">
        <w:t xml:space="preserve"> from </w:t>
      </w:r>
      <w:r w:rsidR="766FA742" w:rsidRPr="00C1167A">
        <w:t>scikit-learn</w:t>
      </w:r>
      <w:r w:rsidR="00940FE8" w:rsidRPr="00C1167A">
        <w:fldChar w:fldCharType="begin"/>
      </w:r>
      <w:r w:rsidR="00BB6316">
        <w:instrText xml:space="preserve"> ADDIN ZOTERO_ITEM CSL_CITATION {"citationID":"qb01AHaL","properties":{"formattedCitation":"\\super 84\\nosupersub{}","plainCitation":"84","noteIndex":0},"citationItems":[{"id":725,"uris":["http://zotero.org/groups/5467322/items/K2GQ8CAZ","http://zotero.org/groups/5467322/items/QVIFRJX9"],"itemData":{"id":725,"type":"article-journal","abstract":"Scikit-learn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schema":"https://github.com/citation-style-language/schema/raw/master/csl-citation.json"} </w:instrText>
      </w:r>
      <w:r w:rsidR="00940FE8" w:rsidRPr="00C1167A">
        <w:fldChar w:fldCharType="separate"/>
      </w:r>
      <w:r w:rsidR="00BB6316" w:rsidRPr="00BB6316">
        <w:rPr>
          <w:rFonts w:cs="Arial"/>
          <w:kern w:val="0"/>
          <w:vertAlign w:val="superscript"/>
        </w:rPr>
        <w:t>84</w:t>
      </w:r>
      <w:r w:rsidR="00940FE8" w:rsidRPr="00C1167A">
        <w:fldChar w:fldCharType="end"/>
      </w:r>
      <w:r w:rsidR="00BD141F">
        <w:t>.</w:t>
      </w:r>
      <w:r>
        <w:t xml:space="preserve"> Final fitted models were taken as average of all the iterations and of the four classifier algorithms.</w:t>
      </w:r>
    </w:p>
    <w:p w14:paraId="1E5ADA92" w14:textId="24225A6F" w:rsidR="00A37E59" w:rsidRPr="00C1167A" w:rsidRDefault="00A37E59" w:rsidP="00BA241E">
      <w:pPr>
        <w:pStyle w:val="Heading3"/>
      </w:pPr>
      <w:r>
        <w:t>Model fitting, interpolation and projection</w:t>
      </w:r>
    </w:p>
    <w:p w14:paraId="6C9BB7B7" w14:textId="52695330" w:rsidR="00940FE8" w:rsidRPr="00B857D8" w:rsidRDefault="2C26E5BC" w:rsidP="00B857D8">
      <w:r w:rsidRPr="00C1167A">
        <w:t xml:space="preserve">Based on the fitted models, the current distribution probabilities </w:t>
      </w:r>
      <w:r w:rsidR="1D8B54E1" w:rsidRPr="00C1167A">
        <w:t xml:space="preserve"> of each</w:t>
      </w:r>
      <w:r w:rsidRPr="00C1167A">
        <w:t xml:space="preserve"> rodent species were imputed </w:t>
      </w:r>
      <w:r w:rsidR="4C80AEAD">
        <w:t>to</w:t>
      </w:r>
      <w:r w:rsidRPr="00C1167A">
        <w:t xml:space="preserve"> the geographical extent of their occurrence data using </w:t>
      </w:r>
      <w:proofErr w:type="spellStart"/>
      <w:r w:rsidRPr="7C5D5355">
        <w:rPr>
          <w:i/>
        </w:rPr>
        <w:t>pyimpute</w:t>
      </w:r>
      <w:proofErr w:type="spellEnd"/>
      <w:r w:rsidRPr="7C5D5355">
        <w:rPr>
          <w:i/>
        </w:rPr>
        <w:t xml:space="preserve"> </w:t>
      </w:r>
      <w:r w:rsidRPr="00C1167A">
        <w:t xml:space="preserve">library in python </w:t>
      </w:r>
      <w:r w:rsidR="00940FE8" w:rsidRPr="00C1167A">
        <w:fldChar w:fldCharType="begin"/>
      </w:r>
      <w:r w:rsidR="00BB6316">
        <w:instrText xml:space="preserve"> ADDIN ZOTERO_ITEM CSL_CITATION {"citationID":"Wdm2kU87","properties":{"formattedCitation":"\\super 85\\nosupersub{}","plainCitation":"85","noteIndex":0},"citationItems":[{"id":729,"uris":["http://zotero.org/groups/5467322/items/WAPUDEKY"],"itemData":{"id":729,"type":"software","genre":"Python","license":"OSI Approved :: BSD License","medium":"OS Independent","source":"PyPI","title":"pyimpute: Utilities for applying scikit-learn to spatial datasets","title-short":"pyimpute","URL":"https://github.com/perrygeo/pyimpute","version":"0.3","author":[{"literal":"Matthew Perry"}],"accessed":{"date-parts":[["2024",11,25]]},"issued":{"date-parts":[["2022"]]}}}],"schema":"https://github.com/citation-style-language/schema/raw/master/csl-citation.json"} </w:instrText>
      </w:r>
      <w:r w:rsidR="00940FE8" w:rsidRPr="00C1167A">
        <w:fldChar w:fldCharType="separate"/>
      </w:r>
      <w:r w:rsidR="00BB6316" w:rsidRPr="00BB6316">
        <w:rPr>
          <w:rFonts w:cs="Arial"/>
          <w:kern w:val="0"/>
          <w:vertAlign w:val="superscript"/>
        </w:rPr>
        <w:t>85</w:t>
      </w:r>
      <w:r w:rsidR="00940FE8" w:rsidRPr="00C1167A">
        <w:fldChar w:fldCharType="end"/>
      </w:r>
      <w:r w:rsidRPr="00C1167A">
        <w:t>.</w:t>
      </w:r>
      <w:r w:rsidR="536EF201">
        <w:t xml:space="preserve"> </w:t>
      </w:r>
      <w:r w:rsidRPr="00C1167A">
        <w:t xml:space="preserve">Similarly, the future distributions of the rodents in response to </w:t>
      </w:r>
      <w:r>
        <w:t>SSP 2-4.5</w:t>
      </w:r>
      <w:r w:rsidRPr="00C1167A">
        <w:t xml:space="preserve"> and </w:t>
      </w:r>
      <w:r>
        <w:t>SSP 5-8.5</w:t>
      </w:r>
      <w:r w:rsidRPr="00C1167A">
        <w:t xml:space="preserve"> scenarios of CMIP6 climate change were imputed based on the fitted models. Changes in the distribution probabilities were mapped on the raster for each of the scenarios by subtracting current probabilities from the future probabilities of species distribution. The process is illustrated in Figure </w:t>
      </w:r>
      <w:r w:rsidR="3165486F">
        <w:t>5</w:t>
      </w:r>
      <w:r w:rsidRPr="00C1167A">
        <w:t>. </w:t>
      </w:r>
    </w:p>
    <w:p w14:paraId="062AFE10" w14:textId="208400DF" w:rsidR="7C5D5355" w:rsidRDefault="7C5D5355"/>
    <w:p w14:paraId="2CE3CC69" w14:textId="12BFAA9B" w:rsidR="00940FE8" w:rsidRPr="00C1167A" w:rsidRDefault="00D777AE">
      <w:pPr>
        <w:pStyle w:val="Heading2"/>
      </w:pPr>
      <w:r>
        <w:t xml:space="preserve">Zoonotic risk </w:t>
      </w:r>
      <w:r w:rsidR="00940FE8" w:rsidRPr="00C1167A">
        <w:t>for spillover and force of infection</w:t>
      </w:r>
    </w:p>
    <w:p w14:paraId="3A25A565" w14:textId="74C6F913" w:rsidR="00940FE8" w:rsidRPr="00C1167A" w:rsidRDefault="2C26E5BC" w:rsidP="00062C4E">
      <w:r>
        <w:t>Based on the distribution probabilities of the SDM for each rodent reservoir, a risk profile for human outbreak</w:t>
      </w:r>
      <w:r w:rsidR="038F0E02">
        <w:t>,</w:t>
      </w:r>
      <w:r>
        <w:t xml:space="preserve"> i.e. zoonotic spillover of NWA</w:t>
      </w:r>
      <w:r w:rsidR="377A9AC8">
        <w:t>,</w:t>
      </w:r>
      <w:r>
        <w:t xml:space="preserve"> was modeled using infection dynamics simulation. The current and CMIP6 scenario-based projection</w:t>
      </w:r>
      <w:r w:rsidR="49BA878D">
        <w:t>s</w:t>
      </w:r>
      <w:r>
        <w:t xml:space="preserve"> of human population density </w:t>
      </w:r>
      <w:r w:rsidR="6469B254">
        <w:t>were</w:t>
      </w:r>
      <w:r>
        <w:t xml:space="preserve"> overlaid on the SDM probabilities to generate a risk profile based on the force of infection for NWA spillover. Force</w:t>
      </w:r>
      <w:r w:rsidR="04743B2C">
        <w:t>-o</w:t>
      </w:r>
      <w:r>
        <w:t>f</w:t>
      </w:r>
      <w:r w:rsidR="04743B2C">
        <w:t>-i</w:t>
      </w:r>
      <w:r>
        <w:t xml:space="preserve">nfection (FOI) was calculated based on </w:t>
      </w:r>
      <w:r w:rsidR="59B2A62B">
        <w:t xml:space="preserve">the </w:t>
      </w:r>
      <w:r>
        <w:t xml:space="preserve">contact rate between humans and the rodent reservoirs and the possibility of </w:t>
      </w:r>
      <w:r w:rsidR="27A0DAFE">
        <w:t xml:space="preserve">the </w:t>
      </w:r>
      <w:r>
        <w:t>rodent testing positive as reservoir for the NWA.</w:t>
      </w:r>
    </w:p>
    <w:p w14:paraId="5146F7F2" w14:textId="77777777" w:rsidR="00940FE8" w:rsidRPr="00C1167A" w:rsidRDefault="00940FE8" w:rsidP="00062C4E">
      <w:r w:rsidRPr="00C1167A">
        <w:t>The mechanistic model used for estimating FOI was a density dependent contact rate model with binomial sampling as detailed in Eq 1.</w:t>
      </w:r>
    </w:p>
    <w:p w14:paraId="2AA2DA1A" w14:textId="77777777" w:rsidR="00940FE8" w:rsidRPr="00C1167A" w:rsidRDefault="00940FE8" w:rsidP="00940FE8">
      <w:pPr>
        <w:spacing w:before="0" w:line="480" w:lineRule="auto"/>
        <w:rPr>
          <w:rFonts w:cs="Arial"/>
        </w:rPr>
      </w:pPr>
      <m:oMath>
        <m:r>
          <w:rPr>
            <w:rFonts w:ascii="Cambria Math" w:hAnsi="Cambria Math" w:cs="Arial"/>
          </w:rPr>
          <m:t>FOI=β</m:t>
        </m:r>
        <m:f>
          <m:fPr>
            <m:ctrlPr>
              <w:rPr>
                <w:rFonts w:ascii="Cambria Math" w:hAnsi="Cambria Math" w:cs="Arial"/>
                <w:i/>
              </w:rPr>
            </m:ctrlPr>
          </m:fPr>
          <m:num>
            <m:r>
              <w:rPr>
                <w:rFonts w:ascii="Cambria Math" w:hAnsi="Cambria Math" w:cs="Arial"/>
              </w:rPr>
              <m:t>H × R</m:t>
            </m:r>
          </m:num>
          <m:den>
            <m:r>
              <w:rPr>
                <w:rFonts w:ascii="Cambria Math" w:hAnsi="Cambria Math" w:cs="Arial"/>
              </w:rPr>
              <m:t>(H+R)</m:t>
            </m:r>
          </m:den>
        </m:f>
        <m:r>
          <w:rPr>
            <w:rFonts w:ascii="Cambria Math" w:eastAsiaTheme="minorEastAsia" w:hAnsi="Cambria Math" w:cs="Arial"/>
          </w:rPr>
          <m:t xml:space="preserve"> </m:t>
        </m:r>
      </m:oMath>
      <w:r w:rsidRPr="00C1167A">
        <w:rPr>
          <w:rFonts w:eastAsiaTheme="minorEastAsia" w:cs="Arial"/>
        </w:rPr>
        <w:tab/>
      </w:r>
      <w:r w:rsidRPr="00C1167A">
        <w:rPr>
          <w:rFonts w:eastAsiaTheme="minorEastAsia" w:cs="Arial"/>
        </w:rPr>
        <w:tab/>
      </w:r>
      <w:r w:rsidRPr="00C1167A">
        <w:rPr>
          <w:rFonts w:eastAsiaTheme="minorEastAsia" w:cs="Arial"/>
        </w:rPr>
        <w:tab/>
      </w:r>
      <w:r w:rsidRPr="00C1167A">
        <w:rPr>
          <w:rFonts w:eastAsiaTheme="minorEastAsia" w:cs="Arial"/>
        </w:rPr>
        <w:tab/>
      </w:r>
      <w:r w:rsidRPr="00C1167A">
        <w:rPr>
          <w:rFonts w:eastAsiaTheme="minorEastAsia" w:cs="Arial"/>
        </w:rPr>
        <w:tab/>
        <w:t>Eq (1)</w:t>
      </w:r>
    </w:p>
    <w:p w14:paraId="4495F375" w14:textId="707AEBBA" w:rsidR="00940FE8" w:rsidRPr="00C1167A" w:rsidRDefault="614F09B5" w:rsidP="00062C4E">
      <w:r w:rsidRPr="00C1167A">
        <w:t xml:space="preserve">Where, </w:t>
      </w:r>
      <m:oMath>
        <m:r>
          <w:rPr>
            <w:rFonts w:ascii="Cambria Math" w:hAnsi="Cambria Math"/>
          </w:rPr>
          <m:t>FOI</m:t>
        </m:r>
      </m:oMath>
      <w:r w:rsidRPr="00C1167A">
        <w:t xml:space="preserve"> is the force of infection defined as the contact </w:t>
      </w:r>
      <w:r w:rsidR="5D75E1B8" w:rsidRPr="00C1167A">
        <w:t xml:space="preserve">rate </w:t>
      </w:r>
      <w:r w:rsidRPr="00C1167A">
        <w:t xml:space="preserve">between susceptible humans and infectious rodents resulting in </w:t>
      </w:r>
      <w:r w:rsidR="34F19D8C">
        <w:t xml:space="preserve">the </w:t>
      </w:r>
      <w:r w:rsidRPr="00C1167A">
        <w:t xml:space="preserve">successful transmission of infection, </w:t>
      </w:r>
      <m:oMath>
        <m:r>
          <w:rPr>
            <w:rFonts w:ascii="Cambria Math" w:hAnsi="Cambria Math"/>
          </w:rPr>
          <m:t>β</m:t>
        </m:r>
      </m:oMath>
      <w:r w:rsidRPr="00C1167A">
        <w:t xml:space="preserve"> is the transmission rate parameter derived from review of analogous viral transmission dynamics studies (see Appendix: Force of Infection), </w:t>
      </w:r>
      <m:oMath>
        <m:r>
          <w:rPr>
            <w:rFonts w:ascii="Cambria Math" w:hAnsi="Cambria Math"/>
          </w:rPr>
          <m:t>H</m:t>
        </m:r>
      </m:oMath>
      <w:r w:rsidRPr="00C1167A">
        <w:t xml:space="preserve"> is the population of susceptible humans set at 0.95 times that </w:t>
      </w:r>
      <w:r w:rsidRPr="00C1167A">
        <w:lastRenderedPageBreak/>
        <w:t xml:space="preserve">of total human population in the same geospatial coordinates of SDMs (author’s expertise and from study performed on Lassa Fever in Nigeria </w:t>
      </w:r>
      <w:r w:rsidR="00940FE8" w:rsidRPr="00C1167A">
        <w:fldChar w:fldCharType="begin"/>
      </w:r>
      <w:r w:rsidR="00BB6316">
        <w:instrText xml:space="preserve"> ADDIN ZOTERO_ITEM CSL_CITATION {"citationID":"V3YyFkhC","properties":{"formattedCitation":"\\super 86\\nosupersub{}","plainCitation":"86","noteIndex":0},"citationItems":[{"id":740,"uris":["http://zotero.org/groups/5467322/items/CTP95NUF"],"itemData":{"id":740,"type":"article-journal","container-title":"Heliyon","DOI":"10.1016/j.heliyon.2021.e07760","ISSN":"2405-8440","issue":"8","journalAbbreviation":"Heliyon","language":"English","note":"publisher: Elsevier\nPMID: 34430743","source":"www.cell.com","title":"A seasonal model to assess intervention strategies for preventing periodic recurrence of Lassa fever","URL":"https://www.cell.com/heliyon/abstract/S2405-8440(21)01863-6","volume":"7","author":[{"family":"Barua","given":"Saumen"},{"family":"Dénes","given":"Attila"},{"family":"Ibrahim","given":"Mahmoud A."}],"accessed":{"date-parts":[["2024",11,25]]},"issued":{"date-parts":[["2021",8,1]]}}}],"schema":"https://github.com/citation-style-language/schema/raw/master/csl-citation.json"} </w:instrText>
      </w:r>
      <w:r w:rsidR="00940FE8" w:rsidRPr="00C1167A">
        <w:fldChar w:fldCharType="separate"/>
      </w:r>
      <w:r w:rsidR="00BB6316" w:rsidRPr="00BB6316">
        <w:rPr>
          <w:rFonts w:cs="Arial"/>
          <w:kern w:val="0"/>
          <w:vertAlign w:val="superscript"/>
        </w:rPr>
        <w:t>86</w:t>
      </w:r>
      <w:r w:rsidR="00940FE8" w:rsidRPr="00C1167A">
        <w:fldChar w:fldCharType="end"/>
      </w:r>
      <w:r w:rsidRPr="00C1167A">
        <w:t xml:space="preserve">) and </w:t>
      </w:r>
      <m:oMath>
        <m:r>
          <w:rPr>
            <w:rFonts w:ascii="Cambria Math" w:hAnsi="Cambria Math"/>
          </w:rPr>
          <m:t>R</m:t>
        </m:r>
      </m:oMath>
      <w:r w:rsidRPr="00C1167A">
        <w:t xml:space="preserve"> is the </w:t>
      </w:r>
      <w:r w:rsidR="120A89E4" w:rsidRPr="00C1167A">
        <w:t xml:space="preserve">infectious </w:t>
      </w:r>
      <w:r w:rsidRPr="00C1167A">
        <w:t xml:space="preserve">proportion of </w:t>
      </w:r>
      <w:r w:rsidR="054E984B">
        <w:t xml:space="preserve">the </w:t>
      </w:r>
      <w:r w:rsidRPr="00C1167A">
        <w:t>rodent population based on the binomial sampling between 1 and 15 rodents per grid cell</w:t>
      </w:r>
      <w:r w:rsidR="3718C582">
        <w:t>,</w:t>
      </w:r>
      <w:r w:rsidRPr="00C1167A">
        <w:t xml:space="preserve"> adjusted with the probability of presence of rodents in the given geospatial coordinates based of the SDMs. The denominator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R</m:t>
            </m:r>
          </m:e>
        </m:d>
      </m:oMath>
      <w:r w:rsidRPr="00C1167A">
        <w:t xml:space="preserve"> represents the total density of the interacting populations of human hosts and rodent reservoirs. Eq (1) was adapted from </w:t>
      </w:r>
      <w:r w:rsidR="72248957">
        <w:t xml:space="preserve">a </w:t>
      </w:r>
      <w:r w:rsidRPr="00C1167A">
        <w:t xml:space="preserve">generalized formula used in similar transmission studies of vector and rodent borne infections with and without the effect of climate change </w:t>
      </w:r>
      <w:r w:rsidR="00940FE8" w:rsidRPr="00C1167A">
        <w:fldChar w:fldCharType="begin"/>
      </w:r>
      <w:r w:rsidR="00BB6316">
        <w:instrText xml:space="preserve"> ADDIN ZOTERO_ITEM CSL_CITATION {"citationID":"BoKDAIGP","properties":{"formattedCitation":"\\super 87\\uc0\\u8211{}89\\nosupersub{}","plainCitation":"87–89","noteIndex":0},"citationItems":[{"id":731,"uris":["http://zotero.org/groups/5467322/items/FYV6Y22T"],"itemData":{"id":731,"type":"article-journal","abstract":"Transmission is the driving force in the dynamics of any infectious disease. A crucial element in understanding disease dynamics, therefore, is the ‘transmission term’ describing the rate at which susceptible hosts are ‘converted’ into infected hosts by their contact with infectious material. Recently, the conventional form of this term has been increasingly questioned, and new terminologies and conventions have been proposed. Here, therefore, we review the derivation of transmission terms, explain the basis of confusion, and provide clarification. The root of the problem has been a failure to include explicit consideration of the area occupied by a host population, alongside both the number of infectious hosts and their density within the population. We argue that the terms ‘density-dependent transmission’ and ‘frequency-dependent transmission’ remain valid and useful (though a ‘fuller’ transmission term for the former is identified), but that the terms ‘mass action’, ‘true mass action’ and ‘pseudo mass action’ are all unhelpful and should be dropped. Also, contrary to what has often been assumed, the distinction between homogeneous and heterogeneous mixing in a host population is orthogonal to the distinction between density- and frequency-dependent transmission modes.","container-title":"Epidemiology &amp; Infection","DOI":"10.1017/S0950268802007148","ISSN":"1469-4409, 0950-2688","issue":"1","language":"en","page":"147-153","source":"Cambridge University Press","title":"A clarification of transmission terms in host-microparasite models: numbers, densities and areas","title-short":"A clarification of transmission terms in host-microparasite models","volume":"129","author":[{"family":"Begon","given":"M."},{"family":"Bennett","given":"M."},{"family":"Bowers","given":"R. G."},{"family":"French","given":"N. P."},{"family":"Hazel","given":"S. M."},{"family":"Turner","given":"J."}],"issued":{"date-parts":[["2002",8]]}}},{"id":736,"uris":["http://zotero.org/groups/5467322/items/FGRVVTQE"],"itemData":{"id":736,"type":"article-journal","abstract":"Chagas disease, caused by the parasite Trypanosoma cruzi, is the most important vector-borne disease in Latin America. The vectors are insects belonging to the Triatominae (Hemiptera, Reduviidae), and are widely distributed in the Americas. Here, we assess the implications of climatic projections for 2050 on the geographical footprint of two of the main Chagas disease vectors: Rhodnius prolixus (tropical species) and Triatoma infestans (temperate species). We estimated the epidemiological implications of current to future transitions in the climatic niche in terms of changes in the force of infection (FOI) on the rural population of two countries: Venezuela (tropical) and Argentina (temperate). The climatic projections for 2050 showed heterogeneous impact on the climatic niches of both vector species, with a decreasing trend of suitability of areas that are currently at high-to-moderate transmission risk. Consequently, climatic projections affected differently the FOI for Chagas disease in Venezuela and Argentina. Despite the heterogeneous results, our main conclusions point out a decreasing trend in the number of new cases of Tr. cruzi human infections per year between current and future conditions using a climatic niche approach.","container-title":"Philosophical Transactions of the Royal Society B: Biological Sciences","DOI":"10.1098/rstb.2013.0560","issue":"1665","note":"publisher: Royal Society","page":"20130560","source":"royalsocietypublishing.org (Atypon)","title":"The impact of climate change on the geographical distribution of two vectors of Chagas disease: implications for the force of infection","title-short":"The impact of climate change on the geographical distribution of two vectors of Chagas disease","volume":"370","author":[{"family":"Medone","given":"Paula"},{"family":"Ceccarelli","given":"Soledad"},{"family":"Parham","given":"Paul E."},{"family":"Figuera","given":"Andreína"},{"family":"Rabinovich","given":"Jorge E."}],"issued":{"date-parts":[["2015",4,5]]}}},{"id":733,"uris":["http://zotero.org/groups/5467322/items/3I8WH2WE"],"itemData":{"id":733,"type":"article-journal","abstract":"Understanding the scaling of transmission is critical to predicting how infectious diseases will affect populations of different sizes and densities. The two classic “mean-field” epidemic models—either assuming density-dependent or frequency-dependent transmission—make predictions that are discordant with patterns seen in either within-population dynamics or across-population comparisons. In this paper, we propose that the source of this inconsistency lies in the greatly simplifying “mean-field” assumption of transmission within a fully-mixed population. Mixing in real populations is more accurately represented by a network of contacts, with interactions and infectious contacts confined to the local social neighborhood. We use network models to show that density-dependent transmission on heterogeneous networks often leads to apparent frequency dependency in the scaling of transmission across populations of different sizes. Network-methodology allows us to reconcile seemingly conflicting patterns of within- and across-population epidemiology.","container-title":"Interdisciplinary Perspectives on Infectious Diseases","DOI":"10.1155/2011/267049","ISSN":"1687-708X","journalAbbreviation":"Interdiscip Perspect Infect Dis","note":"PMID: 21436998\nPMCID: PMC3062980","page":"267049","source":"PubMed Central","title":"Pathogens, Social Networks, and the Paradox of Transmission Scaling","volume":"2011","author":[{"family":"Ferrari","given":"Matthew J."},{"family":"Perkins","given":"Sarah E."},{"family":"Pomeroy","given":"Laura W."},{"family":"Bjørnstad","given":"Ottar N."}],"issued":{"date-parts":[["2011"]]}}}],"schema":"https://github.com/citation-style-language/schema/raw/master/csl-citation.json"} </w:instrText>
      </w:r>
      <w:r w:rsidR="00940FE8" w:rsidRPr="00C1167A">
        <w:fldChar w:fldCharType="separate"/>
      </w:r>
      <w:r w:rsidR="00BB6316" w:rsidRPr="00BB6316">
        <w:rPr>
          <w:rFonts w:cs="Arial"/>
          <w:kern w:val="0"/>
          <w:vertAlign w:val="superscript"/>
        </w:rPr>
        <w:t>87–89</w:t>
      </w:r>
      <w:r w:rsidR="00940FE8" w:rsidRPr="00C1167A">
        <w:fldChar w:fldCharType="end"/>
      </w:r>
      <w:r w:rsidRPr="00C1167A">
        <w:t>.</w:t>
      </w:r>
    </w:p>
    <w:p w14:paraId="0347883E" w14:textId="3619A52E" w:rsidR="00940FE8" w:rsidRDefault="48ECE014" w:rsidP="00062C4E">
      <w:r>
        <w:t xml:space="preserve">A </w:t>
      </w:r>
      <w:r w:rsidR="7007BFFD">
        <w:t>s</w:t>
      </w:r>
      <w:r w:rsidR="614F09B5" w:rsidRPr="00C1167A">
        <w:t xml:space="preserve">imilar methodology was followed using the projected SDM probabilities and </w:t>
      </w:r>
      <w:r w:rsidR="22BD10AF">
        <w:t xml:space="preserve">the </w:t>
      </w:r>
      <w:r w:rsidR="614F09B5" w:rsidRPr="00C1167A">
        <w:t xml:space="preserve">projected human population under the </w:t>
      </w:r>
      <w:r w:rsidR="614F09B5">
        <w:t>SSP 2-4.5</w:t>
      </w:r>
      <w:r w:rsidR="614F09B5" w:rsidRPr="00C1167A">
        <w:t xml:space="preserve"> and </w:t>
      </w:r>
      <w:r w:rsidR="614F09B5">
        <w:t>SSP 5-8.5</w:t>
      </w:r>
      <w:r w:rsidR="614F09B5" w:rsidRPr="00C1167A">
        <w:t xml:space="preserve"> scenarios of CMIP6 </w:t>
      </w:r>
      <w:r w:rsidR="00940FE8" w:rsidRPr="00C1167A">
        <w:fldChar w:fldCharType="begin"/>
      </w:r>
      <w:r w:rsidR="00BB6316">
        <w:instrText xml:space="preserve"> ADDIN ZOTERO_ITEM CSL_CITATION {"citationID":"a2qcfgclsvm","properties":{"formattedCitation":"\\super 43\\nosupersub{}","plainCitation":"43","noteIndex":0},"citationItems":[{"id":1060,"uris":["http://zotero.org/groups/5467322/items/D8WVWJQB"],"itemData":{"id":1060,"type":"article-journal","container-title":"Environmental Research Letters","DOI":"10.1088/1748-9326/11/8/084003","ISSN":"1748-9326","issue":"8","journalAbbreviation":"Environ. Res. Lett.","license":"http://iopscience.iop.org/info/page/text-and-data-mining","note":"publisher: IOP Publishing","page":"084003","source":"Crossref","title":"Spatially explicit global population scenarios consistent with the Shared Socioeconomic Pathways","volume":"11","author":[{"family":"Jones","given":"B"},{"family":"O’Neill","given":"B C"}],"issued":{"date-parts":[["2016",8,1]]}}}],"schema":"https://github.com/citation-style-language/schema/raw/master/csl-citation.json"} </w:instrText>
      </w:r>
      <w:r w:rsidR="00940FE8" w:rsidRPr="00C1167A">
        <w:fldChar w:fldCharType="separate"/>
      </w:r>
      <w:r w:rsidR="00BB6316" w:rsidRPr="00BB6316">
        <w:rPr>
          <w:rFonts w:cs="Arial"/>
          <w:kern w:val="0"/>
          <w:vertAlign w:val="superscript"/>
        </w:rPr>
        <w:t>43</w:t>
      </w:r>
      <w:r w:rsidR="00940FE8" w:rsidRPr="00C1167A">
        <w:fldChar w:fldCharType="end"/>
      </w:r>
      <w:r w:rsidR="614F09B5" w:rsidRPr="00C1167A">
        <w:t>.</w:t>
      </w:r>
      <w:r w:rsidR="66B7F64D">
        <w:t xml:space="preserve"> For generating these maps, the FOI of each reservoir species of the same virus were combined</w:t>
      </w:r>
      <w:r w:rsidR="283E35E0">
        <w:t xml:space="preserve"> </w:t>
      </w:r>
      <m:oMath>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virus</m:t>
            </m:r>
          </m:sub>
          <m:sup>
            <m:r>
              <w:rPr>
                <w:rFonts w:ascii="Cambria Math" w:hAnsi="Cambria Math"/>
              </w:rPr>
              <m:t>t</m:t>
            </m:r>
          </m:sup>
        </m:sSub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r=1</m:t>
            </m:r>
          </m:sub>
          <m:sup>
            <m:r>
              <w:rPr>
                <w:rFonts w:ascii="Cambria Math" w:hAnsi="Cambria Math"/>
              </w:rPr>
              <m:t>n</m:t>
            </m:r>
          </m:sup>
          <m:e>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r</m:t>
                </m:r>
              </m:sub>
              <m:sup>
                <m:r>
                  <w:rPr>
                    <w:rFonts w:ascii="Cambria Math" w:hAnsi="Cambria Math"/>
                  </w:rPr>
                  <m:t>t</m:t>
                </m:r>
              </m:sup>
            </m:sSubSup>
          </m:e>
        </m:nary>
      </m:oMath>
      <w:r w:rsidR="54C40E9D">
        <w:t xml:space="preserve"> where </w:t>
      </w:r>
      <m:oMath>
        <m:r>
          <w:rPr>
            <w:rFonts w:ascii="Cambria Math" w:hAnsi="Cambria Math"/>
          </w:rPr>
          <m:t>r</m:t>
        </m:r>
      </m:oMath>
      <w:r w:rsidR="54C40E9D">
        <w:t xml:space="preserve"> was the rodent reservoir and </w:t>
      </w:r>
      <m:oMath>
        <m:r>
          <w:rPr>
            <w:rFonts w:ascii="Cambria Math" w:hAnsi="Cambria Math"/>
          </w:rPr>
          <m:t>t ϵ {current, SSP 2-4.5, SSP 5-8.5}</m:t>
        </m:r>
      </m:oMath>
      <w:r w:rsidR="2B6EFCAF">
        <w:t xml:space="preserve">. </w:t>
      </w:r>
    </w:p>
    <w:p w14:paraId="4B2BA32C" w14:textId="51C02A78" w:rsidR="00940FE8" w:rsidRDefault="7487760F" w:rsidP="00062C4E">
      <w:r>
        <w:t xml:space="preserve">The FOI of GTOV was formulated as </w:t>
      </w:r>
      <m:oMath>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GTOV</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Z.brevicauda</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S.alstoni</m:t>
            </m:r>
          </m:sub>
          <m:sup>
            <m:r>
              <w:rPr>
                <w:rFonts w:ascii="Cambria Math" w:hAnsi="Cambria Math"/>
              </w:rPr>
              <m:t>current</m:t>
            </m:r>
          </m:sup>
        </m:sSubSup>
      </m:oMath>
      <w:r>
        <w:t xml:space="preserve">. </w:t>
      </w:r>
    </w:p>
    <w:p w14:paraId="0904F3B3" w14:textId="44433708" w:rsidR="00940FE8" w:rsidRDefault="7487760F" w:rsidP="00062C4E">
      <w:r>
        <w:t xml:space="preserve">The FOI of JUNV was similarly formulated as </w:t>
      </w:r>
      <m:oMath>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JUNV</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C.musculinus</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C.laucha</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O.flavescens</m:t>
            </m:r>
          </m:sub>
          <m:sup>
            <m:r>
              <w:rPr>
                <w:rFonts w:ascii="Cambria Math" w:hAnsi="Cambria Math"/>
              </w:rPr>
              <m:t>current</m:t>
            </m:r>
          </m:sup>
        </m:sSubSup>
      </m:oMath>
      <w:r w:rsidR="28AE3FCF">
        <w:t xml:space="preserve">. </w:t>
      </w:r>
      <w:r w:rsidR="0094777C">
        <w:t xml:space="preserve">The FOI for MACV was </w:t>
      </w:r>
      <m:oMath>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JUNV</m:t>
            </m:r>
          </m:sub>
          <m:sup>
            <m:r>
              <w:rPr>
                <w:rFonts w:ascii="Cambria Math" w:hAnsi="Cambria Math"/>
              </w:rPr>
              <m:t>current</m:t>
            </m:r>
          </m:sup>
        </m:sSubSup>
        <m:r>
          <w:rPr>
            <w:rFonts w:ascii="Cambria Math" w:hAnsi="Cambria Math"/>
          </w:rPr>
          <m:t>=FO</m:t>
        </m:r>
        <m:sSubSup>
          <m:sSubSupPr>
            <m:ctrlPr>
              <w:rPr>
                <w:rFonts w:ascii="Cambria Math" w:hAnsi="Cambria Math"/>
                <w:i/>
              </w:rPr>
            </m:ctrlPr>
          </m:sSubSupPr>
          <m:e>
            <m:r>
              <w:rPr>
                <w:rFonts w:ascii="Cambria Math" w:hAnsi="Cambria Math"/>
              </w:rPr>
              <m:t>I</m:t>
            </m:r>
          </m:e>
          <m:sub>
            <m:r>
              <w:rPr>
                <w:rFonts w:ascii="Cambria Math" w:hAnsi="Cambria Math"/>
              </w:rPr>
              <m:t>C.callosus</m:t>
            </m:r>
          </m:sub>
          <m:sup>
            <m:r>
              <w:rPr>
                <w:rFonts w:ascii="Cambria Math" w:hAnsi="Cambria Math"/>
              </w:rPr>
              <m:t>current</m:t>
            </m:r>
          </m:sup>
        </m:sSubSup>
      </m:oMath>
      <w:r w:rsidR="0094777C">
        <w:rPr>
          <w:rFonts w:eastAsiaTheme="minorEastAsia"/>
        </w:rPr>
        <w:t>.</w:t>
      </w:r>
    </w:p>
    <w:p w14:paraId="7DEBA94F" w14:textId="281BA7CB" w:rsidR="00940FE8" w:rsidRDefault="320EFC53" w:rsidP="00062C4E">
      <w:r>
        <w:t xml:space="preserve">A </w:t>
      </w:r>
      <w:r w:rsidR="5C1B6E25">
        <w:t>s</w:t>
      </w:r>
      <w:r w:rsidR="28AE3FCF">
        <w:t xml:space="preserve">imilar process was repeated for </w:t>
      </w:r>
      <m:oMath>
        <m:r>
          <w:rPr>
            <w:rFonts w:ascii="Cambria Math" w:hAnsi="Cambria Math"/>
          </w:rPr>
          <m:t>FO</m:t>
        </m:r>
        <m:sSup>
          <m:sSupPr>
            <m:ctrlPr>
              <w:rPr>
                <w:rFonts w:ascii="Cambria Math" w:hAnsi="Cambria Math"/>
                <w:i/>
              </w:rPr>
            </m:ctrlPr>
          </m:sSupPr>
          <m:e>
            <m:r>
              <w:rPr>
                <w:rFonts w:ascii="Cambria Math" w:hAnsi="Cambria Math"/>
              </w:rPr>
              <m:t>I</m:t>
            </m:r>
          </m:e>
          <m:sup>
            <m:r>
              <w:rPr>
                <w:rFonts w:ascii="Cambria Math" w:hAnsi="Cambria Math"/>
              </w:rPr>
              <m:t>SSP 2-4.5</m:t>
            </m:r>
          </m:sup>
        </m:sSup>
      </m:oMath>
      <w:r w:rsidR="28AE3FCF">
        <w:t xml:space="preserve"> and </w:t>
      </w:r>
      <m:oMath>
        <m:r>
          <w:rPr>
            <w:rFonts w:ascii="Cambria Math" w:hAnsi="Cambria Math"/>
          </w:rPr>
          <m:t>FO</m:t>
        </m:r>
        <m:sSup>
          <m:sSupPr>
            <m:ctrlPr>
              <w:rPr>
                <w:rFonts w:ascii="Cambria Math" w:hAnsi="Cambria Math"/>
                <w:i/>
              </w:rPr>
            </m:ctrlPr>
          </m:sSupPr>
          <m:e>
            <m:r>
              <w:rPr>
                <w:rFonts w:ascii="Cambria Math" w:hAnsi="Cambria Math"/>
              </w:rPr>
              <m:t>I</m:t>
            </m:r>
          </m:e>
          <m:sup>
            <m:r>
              <w:rPr>
                <w:rFonts w:ascii="Cambria Math" w:hAnsi="Cambria Math"/>
              </w:rPr>
              <m:t>SSP 5-8.5</m:t>
            </m:r>
          </m:sup>
        </m:sSup>
      </m:oMath>
      <w:r w:rsidR="28AE3FCF">
        <w:t>.</w:t>
      </w:r>
      <w:r w:rsidR="1B31F652">
        <w:t xml:space="preserve"> </w:t>
      </w:r>
    </w:p>
    <w:p w14:paraId="47A9AB71" w14:textId="73780802" w:rsidR="00940FE8" w:rsidRDefault="1B31F652" w:rsidP="00062C4E">
      <w:r>
        <w:t>The difference</w:t>
      </w:r>
      <w:r w:rsidR="5F06E78D">
        <w:t>s</w:t>
      </w:r>
      <w:r>
        <w:t xml:space="preserve"> (</w:t>
      </w:r>
      <m:oMath>
        <m:r>
          <w:rPr>
            <w:rFonts w:ascii="Cambria Math" w:hAnsi="Cambria Math"/>
          </w:rPr>
          <m:t>δ)</m:t>
        </m:r>
      </m:oMath>
      <w:r>
        <w:t xml:space="preserve"> between the future climate change scenarios (SSP 2-4.5 and SSP 5-8.5) and the current scenario of FOI (</w:t>
      </w:r>
      <m:oMath>
        <m:sSubSup>
          <m:sSubSupPr>
            <m:ctrlPr>
              <w:rPr>
                <w:rFonts w:ascii="Cambria Math" w:hAnsi="Cambria Math"/>
                <w:i/>
              </w:rPr>
            </m:ctrlPr>
          </m:sSubSupPr>
          <m:e>
            <m:r>
              <w:rPr>
                <w:rFonts w:ascii="Cambria Math" w:hAnsi="Cambria Math"/>
              </w:rPr>
              <m:t>δ</m:t>
            </m:r>
          </m:e>
          <m:sub>
            <m:r>
              <w:rPr>
                <w:rFonts w:ascii="Cambria Math" w:hAnsi="Cambria Math"/>
              </w:rPr>
              <m:t>foi</m:t>
            </m:r>
          </m:sub>
          <m:sup>
            <m:r>
              <w:rPr>
                <w:rFonts w:ascii="Cambria Math" w:hAnsi="Cambria Math"/>
              </w:rPr>
              <m:t>ssp 2-4.5</m:t>
            </m:r>
          </m:sup>
        </m:sSubSup>
      </m:oMath>
      <w:r>
        <w:t xml:space="preserve"> and </w:t>
      </w:r>
      <m:oMath>
        <m:sSubSup>
          <m:sSubSupPr>
            <m:ctrlPr>
              <w:rPr>
                <w:rFonts w:ascii="Cambria Math" w:hAnsi="Cambria Math"/>
                <w:i/>
              </w:rPr>
            </m:ctrlPr>
          </m:sSubSupPr>
          <m:e>
            <m:r>
              <w:rPr>
                <w:rFonts w:ascii="Cambria Math" w:hAnsi="Cambria Math"/>
              </w:rPr>
              <m:t>δ</m:t>
            </m:r>
          </m:e>
          <m:sub>
            <m:r>
              <w:rPr>
                <w:rFonts w:ascii="Cambria Math" w:hAnsi="Cambria Math"/>
              </w:rPr>
              <m:t>foi</m:t>
            </m:r>
          </m:sub>
          <m:sup>
            <m:r>
              <w:rPr>
                <w:rFonts w:ascii="Cambria Math" w:hAnsi="Cambria Math"/>
              </w:rPr>
              <m:t>ssp 5.85</m:t>
            </m:r>
          </m:sup>
        </m:sSubSup>
        <m:r>
          <w:rPr>
            <w:rFonts w:ascii="Cambria Math" w:hAnsi="Cambria Math"/>
          </w:rPr>
          <m:t xml:space="preserve"> </m:t>
        </m:r>
      </m:oMath>
      <w:r>
        <w:t xml:space="preserve">) were calculated and scaled to </w:t>
      </w:r>
      <w:r w:rsidR="4416AEE9">
        <w:t xml:space="preserve">be from </w:t>
      </w:r>
      <w:r>
        <w:t>-100% to +100%.</w:t>
      </w:r>
    </w:p>
    <w:p w14:paraId="40E6F515" w14:textId="4800DE27" w:rsidR="00315E52" w:rsidRPr="00C1167A" w:rsidRDefault="5F166373" w:rsidP="00B857D8">
      <w:r>
        <w:t xml:space="preserve">The map depicting FOI for each of the three viruses under study was further reclassified in 10% quantiles and the geospatial zones which had FOI values in the </w:t>
      </w:r>
      <w:r w:rsidR="110FE760">
        <w:t xml:space="preserve">top </w:t>
      </w:r>
      <w:r>
        <w:t>10</w:t>
      </w:r>
      <w:r w:rsidRPr="7C5D5355">
        <w:rPr>
          <w:vertAlign w:val="superscript"/>
        </w:rPr>
        <w:t>th</w:t>
      </w:r>
      <w:r>
        <w:t xml:space="preserve"> </w:t>
      </w:r>
      <w:r w:rsidR="1DE8B02F">
        <w:t>percent</w:t>
      </w:r>
      <w:r>
        <w:t xml:space="preserve">ile (&gt;= 90% </w:t>
      </w:r>
      <w:r w:rsidR="5E62679F">
        <w:t xml:space="preserve">of the </w:t>
      </w:r>
      <w:r>
        <w:t>FOI</w:t>
      </w:r>
      <w:r w:rsidR="110FE760">
        <w:t xml:space="preserve"> </w:t>
      </w:r>
      <w:r w:rsidR="5E62679F">
        <w:t xml:space="preserve">estimated </w:t>
      </w:r>
      <w:r w:rsidR="110FE760">
        <w:t>range</w:t>
      </w:r>
      <w:r w:rsidR="5E62679F">
        <w:t xml:space="preserve"> across the geographical bounds of the raster</w:t>
      </w:r>
      <w:r>
        <w:t>) were depicted as potential hotspot zones for outbreak of zoonotic arenaviruses.</w:t>
      </w:r>
    </w:p>
    <w:p w14:paraId="2DBC8E2C" w14:textId="16A1B393" w:rsidR="7C5D5355" w:rsidRDefault="7C5D5355"/>
    <w:p w14:paraId="5322E305" w14:textId="77777777" w:rsidR="00940FE8" w:rsidRPr="00C1167A" w:rsidRDefault="00940FE8">
      <w:pPr>
        <w:pStyle w:val="Heading2"/>
        <w:rPr>
          <w:rFonts w:eastAsiaTheme="minorEastAsia"/>
        </w:rPr>
      </w:pPr>
      <w:r>
        <w:rPr>
          <w:rFonts w:eastAsiaTheme="minorEastAsia"/>
        </w:rPr>
        <w:t>Association of changing risk with climate change</w:t>
      </w:r>
    </w:p>
    <w:p w14:paraId="7C6C0FE7" w14:textId="5615B573" w:rsidR="00940FE8" w:rsidRPr="007B1775" w:rsidRDefault="614F09B5" w:rsidP="7DBEE3EA">
      <w:pPr>
        <w:rPr>
          <w:rFonts w:eastAsiaTheme="minorEastAsia"/>
        </w:rPr>
      </w:pPr>
      <w:r>
        <w:t xml:space="preserve">We modeled the </w:t>
      </w:r>
      <w:r w:rsidRPr="00C1167A">
        <w:t xml:space="preserve">associations between </w:t>
      </w:r>
      <w:r w:rsidR="304B87F8">
        <w:t xml:space="preserve">the </w:t>
      </w:r>
      <w:r w:rsidRPr="00C1167A">
        <w:t>changes in FOI and the changes in 24 bioclimatic and land</w:t>
      </w:r>
      <w:r w:rsidR="10EED645" w:rsidRPr="00C1167A">
        <w:t>-</w:t>
      </w:r>
      <w:r w:rsidRPr="00C1167A">
        <w:t xml:space="preserve">use features </w:t>
      </w:r>
      <w:r>
        <w:t xml:space="preserve">that were used to predict the species distribution patterns of </w:t>
      </w:r>
      <w:r w:rsidR="052B2EA1">
        <w:t>three NWAs</w:t>
      </w:r>
      <w:r>
        <w:t xml:space="preserve">. </w:t>
      </w:r>
      <w:r w:rsidR="04BE8AE5" w:rsidRPr="395584EC">
        <w:rPr>
          <w:i/>
        </w:rPr>
        <w:t>NDVI</w:t>
      </w:r>
      <w:r w:rsidR="04BE8AE5">
        <w:t xml:space="preserve"> and </w:t>
      </w:r>
      <w:r w:rsidR="04BE8AE5" w:rsidRPr="395584EC">
        <w:rPr>
          <w:i/>
        </w:rPr>
        <w:t>DEM</w:t>
      </w:r>
      <w:r w:rsidR="04BE8AE5">
        <w:t xml:space="preserve"> features were dropped from </w:t>
      </w:r>
      <w:r w:rsidR="0CC0F319">
        <w:t>these analyses</w:t>
      </w:r>
      <w:r w:rsidR="04BE8AE5">
        <w:t xml:space="preserve"> due to</w:t>
      </w:r>
      <w:r w:rsidR="4521D6AA">
        <w:t xml:space="preserve"> a</w:t>
      </w:r>
      <w:r w:rsidR="04BE8AE5">
        <w:t xml:space="preserve"> high number of missing values in the established resolution (0.0</w:t>
      </w:r>
      <w:r w:rsidR="0CC0F319">
        <w:t xml:space="preserve">42 degrees). </w:t>
      </w:r>
      <w:r>
        <w:t xml:space="preserve">The features were converted from raster data to tabular data for current and SSP scenarios. The difference between values was taken for each cell representing the features and the differences were scaled and centered to the mean. </w:t>
      </w:r>
      <w:r w:rsidR="0ED4000F">
        <w:t xml:space="preserve">A </w:t>
      </w:r>
      <w:r w:rsidR="6586FAAB">
        <w:t>s</w:t>
      </w:r>
      <w:r>
        <w:t xml:space="preserve">imilar process was repeated for the FOI rasters and a dataset representing the changes in the features and FOI was generated. The difference </w:t>
      </w:r>
      <w:r w:rsidRPr="7DBEE3EA">
        <w:rPr>
          <w:rFonts w:eastAsiaTheme="minorEastAsia"/>
        </w:rPr>
        <w:t>(</w:t>
      </w:r>
      <m:oMath>
        <m:r>
          <w:rPr>
            <w:rFonts w:ascii="Cambria Math" w:hAnsi="Cambria Math"/>
          </w:rPr>
          <m:t>δ)</m:t>
        </m:r>
      </m:oMath>
      <w:r>
        <w:t xml:space="preserve"> between</w:t>
      </w:r>
      <w:r w:rsidR="00940FE8" w:rsidDel="614F09B5">
        <w:t xml:space="preserve"> </w:t>
      </w:r>
      <w:r>
        <w:t>future climate change scenarios (SSP 2-4.5 and SSP 5-8.5) and the current scenario of FOI (</w:t>
      </w:r>
      <m:oMath>
        <m:sSubSup>
          <m:sSubSupPr>
            <m:ctrlPr>
              <w:rPr>
                <w:rFonts w:ascii="Cambria Math" w:eastAsiaTheme="minorEastAsia" w:hAnsi="Cambria Math"/>
                <w:i/>
              </w:rPr>
            </m:ctrlPr>
          </m:sSubSupPr>
          <m:e>
            <m:r>
              <w:rPr>
                <w:rFonts w:ascii="Cambria Math" w:hAnsi="Cambria Math"/>
              </w:rPr>
              <m:t>δ</m:t>
            </m:r>
            <m:ctrlPr>
              <w:rPr>
                <w:rFonts w:ascii="Cambria Math" w:hAnsi="Cambria Math"/>
                <w:i/>
              </w:rPr>
            </m:ctrlPr>
          </m:e>
          <m:sub>
            <m:r>
              <w:rPr>
                <w:rFonts w:ascii="Cambria Math" w:hAnsi="Cambria Math"/>
              </w:rPr>
              <m:t>foi</m:t>
            </m:r>
            <m:ctrlPr>
              <w:rPr>
                <w:rFonts w:ascii="Cambria Math" w:hAnsi="Cambria Math"/>
                <w:i/>
              </w:rPr>
            </m:ctrlPr>
          </m:sub>
          <m:sup>
            <m:r>
              <w:rPr>
                <w:rFonts w:ascii="Cambria Math" w:eastAsiaTheme="minorEastAsia" w:hAnsi="Cambria Math"/>
              </w:rPr>
              <m:t>ssp 2-4.5</m:t>
            </m:r>
          </m:sup>
        </m:sSubSup>
      </m:oMath>
      <w:r w:rsidRPr="7DBEE3EA">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foi</m:t>
            </m:r>
          </m:sub>
          <m:sup>
            <m:r>
              <w:rPr>
                <w:rFonts w:ascii="Cambria Math" w:eastAsiaTheme="minorEastAsia" w:hAnsi="Cambria Math"/>
              </w:rPr>
              <m:t>ssp 5.85</m:t>
            </m:r>
          </m:sup>
        </m:sSubSup>
        <m:r>
          <w:rPr>
            <w:rFonts w:ascii="Cambria Math" w:eastAsiaTheme="minorEastAsia" w:hAnsi="Cambria Math"/>
          </w:rPr>
          <m:t xml:space="preserve"> </m:t>
        </m:r>
      </m:oMath>
      <w:r w:rsidRPr="7DBEE3EA">
        <w:rPr>
          <w:rFonts w:eastAsiaTheme="minorEastAsia"/>
        </w:rPr>
        <w:t>)</w:t>
      </w:r>
      <w:r>
        <w:t xml:space="preserve"> estimates and the features (</w:t>
      </w:r>
      <m:oMath>
        <m:sSubSup>
          <m:sSubSupPr>
            <m:ctrlPr>
              <w:rPr>
                <w:rFonts w:ascii="Cambria Math" w:hAnsi="Cambria Math"/>
                <w:i/>
              </w:rPr>
            </m:ctrlPr>
          </m:sSubSupPr>
          <m:e>
            <m:sSubSup>
              <m:sSubSupPr>
                <m:ctrlPr>
                  <w:rPr>
                    <w:rFonts w:ascii="Cambria Math" w:hAnsi="Cambria Math"/>
                    <w:b/>
                    <w:bCs/>
                    <w:i/>
                  </w:rPr>
                </m:ctrlPr>
              </m:sSubSupPr>
              <m:e>
                <m:r>
                  <m:rPr>
                    <m:sty m:val="b"/>
                  </m:rPr>
                  <w:rPr>
                    <w:rFonts w:ascii="Cambria Math" w:hAnsi="Cambria Math"/>
                  </w:rPr>
                  <m:t>Δ</m:t>
                </m:r>
              </m:e>
              <m:sub>
                <m:r>
                  <m:rPr>
                    <m:sty m:val="bi"/>
                  </m:rPr>
                  <w:rPr>
                    <w:rFonts w:ascii="Cambria Math" w:hAnsi="Cambria Math"/>
                  </w:rPr>
                  <m:t>f</m:t>
                </m:r>
              </m:sub>
              <m:sup>
                <m:r>
                  <m:rPr>
                    <m:sty m:val="bi"/>
                  </m:rPr>
                  <w:rPr>
                    <w:rFonts w:ascii="Cambria Math" w:eastAsiaTheme="minorEastAsia" w:hAnsi="Cambria Math"/>
                  </w:rPr>
                  <m:t>ssp 2-4.5</m:t>
                </m:r>
              </m:sup>
            </m:sSubSup>
            <m:r>
              <w:rPr>
                <w:rFonts w:ascii="Cambria Math" w:hAnsi="Cambria Math"/>
              </w:rPr>
              <m:t>ϵ{δ</m:t>
            </m:r>
          </m:e>
          <m:sub>
            <m:r>
              <w:rPr>
                <w:rFonts w:ascii="Cambria Math" w:hAnsi="Cambria Math"/>
              </w:rPr>
              <m:t>bclim1</m:t>
            </m:r>
          </m:sub>
          <m:sup>
            <m:r>
              <w:rPr>
                <w:rFonts w:ascii="Cambria Math" w:hAnsi="Cambria Math"/>
              </w:rPr>
              <m:t>ssp 2-4.5</m:t>
            </m:r>
          </m:sup>
        </m:sSubSup>
        <m:r>
          <w:rPr>
            <w:rFonts w:ascii="Cambria Math" w:hAnsi="Cambria Math"/>
          </w:rPr>
          <m:t xml:space="preserve">, </m:t>
        </m:r>
        <m:sSubSup>
          <m:sSubSupPr>
            <m:ctrlPr>
              <w:rPr>
                <w:rFonts w:ascii="Cambria Math" w:hAnsi="Cambria Math"/>
                <w:i/>
              </w:rPr>
            </m:ctrlPr>
          </m:sSubSupPr>
          <m:e>
            <m:r>
              <w:rPr>
                <w:rFonts w:ascii="Cambria Math" w:hAnsi="Cambria Math"/>
              </w:rPr>
              <m:t>δ</m:t>
            </m:r>
          </m:e>
          <m:sub>
            <m:r>
              <w:rPr>
                <w:rFonts w:ascii="Cambria Math" w:hAnsi="Cambria Math"/>
              </w:rPr>
              <m:t>bclim2</m:t>
            </m:r>
          </m:sub>
          <m:sup>
            <m:r>
              <w:rPr>
                <w:rFonts w:ascii="Cambria Math" w:hAnsi="Cambria Math"/>
              </w:rPr>
              <m:t>ssp 2-4.5</m:t>
            </m:r>
          </m:sup>
        </m:sSubSup>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lucrop</m:t>
            </m:r>
          </m:sub>
          <m:sup>
            <m:r>
              <w:rPr>
                <w:rFonts w:ascii="Cambria Math" w:hAnsi="Cambria Math"/>
              </w:rPr>
              <m:t>ssp 2-4.5</m:t>
            </m:r>
          </m:sup>
        </m:sSubSup>
        <m:r>
          <w:rPr>
            <w:rFonts w:ascii="Cambria Math" w:hAnsi="Cambria Math"/>
          </w:rPr>
          <m:t xml:space="preserve">} ∀ f,  &amp; </m:t>
        </m:r>
        <m:sSubSup>
          <m:sSubSupPr>
            <m:ctrlPr>
              <w:rPr>
                <w:rFonts w:ascii="Cambria Math" w:hAnsi="Cambria Math"/>
                <w:b/>
                <w:bCs/>
                <w:i/>
              </w:rPr>
            </m:ctrlPr>
          </m:sSubSupPr>
          <m:e>
            <m:r>
              <m:rPr>
                <m:sty m:val="b"/>
              </m:rPr>
              <w:rPr>
                <w:rFonts w:ascii="Cambria Math" w:hAnsi="Cambria Math"/>
              </w:rPr>
              <m:t>Δ</m:t>
            </m:r>
          </m:e>
          <m:sub>
            <m:r>
              <m:rPr>
                <m:sty m:val="bi"/>
              </m:rPr>
              <w:rPr>
                <w:rFonts w:ascii="Cambria Math" w:hAnsi="Cambria Math"/>
              </w:rPr>
              <m:t>f</m:t>
            </m:r>
          </m:sub>
          <m:sup>
            <m:r>
              <m:rPr>
                <m:sty m:val="bi"/>
              </m:rPr>
              <w:rPr>
                <w:rFonts w:ascii="Cambria Math" w:hAnsi="Cambria Math"/>
              </w:rPr>
              <m:t>ssp 5-8.5</m:t>
            </m:r>
          </m:sup>
        </m:sSubSup>
        <m:r>
          <w:rPr>
            <w:rFonts w:ascii="Cambria Math" w:hAnsi="Cambria Math"/>
          </w:rPr>
          <m:t xml:space="preserve"> ϵ {</m:t>
        </m:r>
        <m:sSubSup>
          <m:sSubSupPr>
            <m:ctrlPr>
              <w:rPr>
                <w:rFonts w:ascii="Cambria Math" w:hAnsi="Cambria Math"/>
                <w:i/>
              </w:rPr>
            </m:ctrlPr>
          </m:sSubSupPr>
          <m:e>
            <m:r>
              <w:rPr>
                <w:rFonts w:ascii="Cambria Math" w:hAnsi="Cambria Math"/>
              </w:rPr>
              <m:t>δ</m:t>
            </m:r>
          </m:e>
          <m:sub>
            <m:r>
              <w:rPr>
                <w:rFonts w:ascii="Cambria Math" w:hAnsi="Cambria Math"/>
              </w:rPr>
              <m:t>bclim1</m:t>
            </m:r>
          </m:sub>
          <m:sup>
            <m:r>
              <w:rPr>
                <w:rFonts w:ascii="Cambria Math" w:hAnsi="Cambria Math"/>
              </w:rPr>
              <m:t>ssp 5-8.5</m:t>
            </m:r>
          </m:sup>
        </m:sSubSup>
        <m:r>
          <w:rPr>
            <w:rFonts w:ascii="Cambria Math" w:hAnsi="Cambria Math"/>
          </w:rPr>
          <m:t xml:space="preserve">, </m:t>
        </m:r>
        <m:sSubSup>
          <m:sSubSupPr>
            <m:ctrlPr>
              <w:rPr>
                <w:rFonts w:ascii="Cambria Math" w:hAnsi="Cambria Math"/>
                <w:i/>
              </w:rPr>
            </m:ctrlPr>
          </m:sSubSupPr>
          <m:e>
            <m:r>
              <w:rPr>
                <w:rFonts w:ascii="Cambria Math" w:hAnsi="Cambria Math"/>
              </w:rPr>
              <m:t>δ</m:t>
            </m:r>
          </m:e>
          <m:sub>
            <m:r>
              <w:rPr>
                <w:rFonts w:ascii="Cambria Math" w:hAnsi="Cambria Math"/>
              </w:rPr>
              <m:t>bclim2</m:t>
            </m:r>
          </m:sub>
          <m:sup>
            <m:r>
              <w:rPr>
                <w:rFonts w:ascii="Cambria Math" w:hAnsi="Cambria Math"/>
              </w:rPr>
              <m:t>ssp 5-8.5</m:t>
            </m:r>
          </m:sup>
        </m:sSubSup>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lucrop</m:t>
            </m:r>
          </m:sub>
          <m:sup>
            <m:r>
              <w:rPr>
                <w:rFonts w:ascii="Cambria Math" w:hAnsi="Cambria Math"/>
              </w:rPr>
              <m:t>ssp 5-8.5</m:t>
            </m:r>
          </m:sup>
        </m:sSubSup>
        <m:r>
          <w:rPr>
            <w:rFonts w:ascii="Cambria Math" w:hAnsi="Cambria Math"/>
          </w:rPr>
          <m:t>} ∀ f)</m:t>
        </m:r>
      </m:oMath>
      <w:r w:rsidRPr="7DBEE3EA">
        <w:rPr>
          <w:rFonts w:eastAsiaTheme="minorEastAsia"/>
        </w:rPr>
        <w:t xml:space="preserve"> were used as inputs in a random forest regressor model for each of the three viruses. </w:t>
      </w:r>
      <w:r>
        <w:t xml:space="preserve">A random forest regressor model was fitted to the resulting </w:t>
      </w:r>
      <m:oMath>
        <m:r>
          <w:rPr>
            <w:rFonts w:ascii="Cambria Math" w:hAnsi="Cambria Math"/>
          </w:rPr>
          <m:t>δ</m:t>
        </m:r>
      </m:oMath>
      <w:r w:rsidRPr="7DBEE3EA">
        <w:rPr>
          <w:rFonts w:eastAsiaTheme="minorEastAsia"/>
        </w:rPr>
        <w:t xml:space="preserve"> datasets with </w:t>
      </w:r>
      <m:oMath>
        <m:sSubSup>
          <m:sSubSupPr>
            <m:ctrlPr>
              <w:rPr>
                <w:rFonts w:ascii="Cambria Math" w:eastAsiaTheme="minorEastAsia" w:hAnsi="Cambria Math"/>
                <w:i/>
              </w:rPr>
            </m:ctrlPr>
          </m:sSubSupPr>
          <m:e>
            <m:r>
              <w:rPr>
                <w:rFonts w:ascii="Cambria Math" w:hAnsi="Cambria Math"/>
              </w:rPr>
              <m:t>δ</m:t>
            </m:r>
            <m:ctrlPr>
              <w:rPr>
                <w:rFonts w:ascii="Cambria Math" w:hAnsi="Cambria Math"/>
                <w:i/>
              </w:rPr>
            </m:ctrlPr>
          </m:e>
          <m:sub>
            <m:r>
              <w:rPr>
                <w:rFonts w:ascii="Cambria Math" w:hAnsi="Cambria Math"/>
              </w:rPr>
              <m:t>foi</m:t>
            </m:r>
            <m:ctrlPr>
              <w:rPr>
                <w:rFonts w:ascii="Cambria Math" w:hAnsi="Cambria Math"/>
                <w:i/>
              </w:rPr>
            </m:ctrlPr>
          </m:sub>
          <m:sup>
            <m:r>
              <w:rPr>
                <w:rFonts w:ascii="Cambria Math" w:eastAsiaTheme="minorEastAsia" w:hAnsi="Cambria Math"/>
              </w:rPr>
              <m:t>ssp 2.45</m:t>
            </m:r>
          </m:sup>
        </m:sSubSup>
      </m:oMath>
      <w:r w:rsidRPr="7DBEE3EA">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foi</m:t>
            </m:r>
          </m:sub>
          <m:sup>
            <m:r>
              <w:rPr>
                <w:rFonts w:ascii="Cambria Math" w:eastAsiaTheme="minorEastAsia" w:hAnsi="Cambria Math"/>
              </w:rPr>
              <m:t>ssp 5.85</m:t>
            </m:r>
          </m:sup>
        </m:sSubSup>
      </m:oMath>
      <w:r w:rsidRPr="7DBEE3EA">
        <w:rPr>
          <w:rFonts w:eastAsiaTheme="minorEastAsia"/>
        </w:rPr>
        <w:t xml:space="preserve"> serving as outcomes of the model and </w:t>
      </w:r>
      <m:oMath>
        <m:sSubSup>
          <m:sSubSupPr>
            <m:ctrlPr>
              <w:rPr>
                <w:rFonts w:ascii="Cambria Math" w:hAnsi="Cambria Math"/>
                <w:b/>
                <w:bCs/>
                <w:i/>
              </w:rPr>
            </m:ctrlPr>
          </m:sSubSupPr>
          <m:e>
            <m:r>
              <m:rPr>
                <m:sty m:val="b"/>
              </m:rPr>
              <w:rPr>
                <w:rFonts w:ascii="Cambria Math" w:hAnsi="Cambria Math"/>
              </w:rPr>
              <m:t>Δ</m:t>
            </m:r>
          </m:e>
          <m:sub>
            <m:r>
              <m:rPr>
                <m:sty m:val="bi"/>
              </m:rPr>
              <w:rPr>
                <w:rFonts w:ascii="Cambria Math" w:hAnsi="Cambria Math"/>
              </w:rPr>
              <m:t>f</m:t>
            </m:r>
          </m:sub>
          <m:sup>
            <m:r>
              <m:rPr>
                <m:sty m:val="bi"/>
              </m:rPr>
              <w:rPr>
                <w:rFonts w:ascii="Cambria Math" w:hAnsi="Cambria Math"/>
              </w:rPr>
              <m:t>ssp 2-4.5</m:t>
            </m:r>
          </m:sup>
        </m:sSubSup>
      </m:oMath>
      <w:r w:rsidRPr="7DBEE3EA">
        <w:rPr>
          <w:rFonts w:eastAsiaTheme="minorEastAsia"/>
          <w:b/>
          <w:bCs/>
        </w:rPr>
        <w:t xml:space="preserve"> </w:t>
      </w:r>
      <w:r w:rsidRPr="7DBEE3EA">
        <w:rPr>
          <w:rFonts w:eastAsiaTheme="minorEastAsia"/>
        </w:rPr>
        <w:t xml:space="preserve">and </w:t>
      </w:r>
      <m:oMath>
        <m:sSubSup>
          <m:sSubSupPr>
            <m:ctrlPr>
              <w:rPr>
                <w:rFonts w:ascii="Cambria Math" w:hAnsi="Cambria Math"/>
                <w:b/>
                <w:bCs/>
                <w:i/>
              </w:rPr>
            </m:ctrlPr>
          </m:sSubSupPr>
          <m:e>
            <m:r>
              <m:rPr>
                <m:sty m:val="b"/>
              </m:rPr>
              <w:rPr>
                <w:rFonts w:ascii="Cambria Math" w:hAnsi="Cambria Math"/>
              </w:rPr>
              <m:t>Δ</m:t>
            </m:r>
          </m:e>
          <m:sub>
            <m:r>
              <m:rPr>
                <m:sty m:val="bi"/>
              </m:rPr>
              <w:rPr>
                <w:rFonts w:ascii="Cambria Math" w:hAnsi="Cambria Math"/>
              </w:rPr>
              <m:t>f</m:t>
            </m:r>
          </m:sub>
          <m:sup>
            <m:r>
              <m:rPr>
                <m:sty m:val="bi"/>
              </m:rPr>
              <w:rPr>
                <w:rFonts w:ascii="Cambria Math" w:hAnsi="Cambria Math"/>
              </w:rPr>
              <m:t>ssp 5-8.5</m:t>
            </m:r>
          </m:sup>
        </m:sSubSup>
      </m:oMath>
      <w:r w:rsidRPr="7DBEE3EA">
        <w:rPr>
          <w:rFonts w:eastAsiaTheme="minorEastAsia"/>
          <w:b/>
          <w:bCs/>
        </w:rPr>
        <w:t xml:space="preserve"> </w:t>
      </w:r>
      <w:r w:rsidRPr="7DBEE3EA">
        <w:rPr>
          <w:rFonts w:eastAsiaTheme="minorEastAsia"/>
        </w:rPr>
        <w:t xml:space="preserve">serving as the features. </w:t>
      </w:r>
    </w:p>
    <w:p w14:paraId="58AB0FFF" w14:textId="31BE5E61" w:rsidR="00940FE8" w:rsidRPr="00AC7BA6" w:rsidRDefault="37C36E92" w:rsidP="00062C4E">
      <w:r>
        <w:t>For each random forest model, the feature importances based on mean impurity reduction were plotted and the top three most important features were extracted for partial dependence plots (</w:t>
      </w:r>
      <w:proofErr w:type="spellStart"/>
      <w:r w:rsidRPr="7DBEE3EA">
        <w:rPr>
          <w:i/>
        </w:rPr>
        <w:t>PDPlots</w:t>
      </w:r>
      <w:proofErr w:type="spellEnd"/>
      <w:r>
        <w:t xml:space="preserve">). The random forest models were initially developed using the ranger() package from R 4.1.1 </w:t>
      </w:r>
      <w:r w:rsidR="005D15CC">
        <w:fldChar w:fldCharType="begin"/>
      </w:r>
      <w:r w:rsidR="00BB6316">
        <w:instrText xml:space="preserve"> ADDIN ZOTERO_ITEM CSL_CITATION {"citationID":"a2icgqd57t","properties":{"formattedCitation":"\\super 90\\nosupersub{}","plainCitation":"90","noteIndex":0},"citationItems":[{"id":797,"uris":["http://zotero.org/groups/5467322/items/WIPVACQP"],"itemData":{"id":797,"type":"article-journal","container-title":"Journal of Statistical Software","DOI":"10.18637/jss.v077.i01","ISSN":"1548-7660","issue":"1","journalAbbreviation":"J. Stat. Soft.","language":"en","source":"DOI.org (Crossref)","title":"&lt;b&gt;ranger&lt;/b&gt; : A Fast Implementation of Random Forests for High Dimensional Data in &lt;i&gt;C++&lt;/i&gt; and &lt;i&gt;R&lt;/i&gt;","title-short":"&lt;b&gt;ranger&lt;/b&gt;","URL":"http://www.jstatsoft.org/v77/i01/","volume":"77","author":[{"family":"Wright","given":"Marvin N."},{"family":"Ziegler","given":"Andreas"}],"accessed":{"date-parts":[["2025",1,13]]},"issued":{"date-parts":[["2017"]]}}}],"schema":"https://github.com/citation-style-language/schema/raw/master/csl-citation.json"} </w:instrText>
      </w:r>
      <w:r w:rsidR="005D15CC">
        <w:fldChar w:fldCharType="separate"/>
      </w:r>
      <w:r w:rsidR="00BB6316" w:rsidRPr="00BB6316">
        <w:rPr>
          <w:rFonts w:cs="Arial"/>
          <w:kern w:val="0"/>
          <w:vertAlign w:val="superscript"/>
        </w:rPr>
        <w:t>90</w:t>
      </w:r>
      <w:r w:rsidR="005D15CC">
        <w:fldChar w:fldCharType="end"/>
      </w:r>
      <w:r w:rsidR="15B7CB70">
        <w:t xml:space="preserve"> </w:t>
      </w:r>
      <w:r>
        <w:t xml:space="preserve">and finally fit in </w:t>
      </w:r>
      <w:r w:rsidR="5A33EC98" w:rsidRPr="7DBEE3EA">
        <w:rPr>
          <w:rFonts w:cs="Arial"/>
          <w:i/>
        </w:rPr>
        <w:t>sci-kit learn</w:t>
      </w:r>
      <w:r w:rsidRPr="00C1167A">
        <w:rPr>
          <w:rFonts w:cs="Arial"/>
        </w:rPr>
        <w:t xml:space="preserve"> python library </w:t>
      </w:r>
      <w:r w:rsidR="00940FE8" w:rsidRPr="00C1167A">
        <w:rPr>
          <w:rFonts w:cs="Arial"/>
        </w:rPr>
        <w:fldChar w:fldCharType="begin"/>
      </w:r>
      <w:r w:rsidR="00BB6316">
        <w:rPr>
          <w:rFonts w:cs="Arial"/>
        </w:rPr>
        <w:instrText xml:space="preserve"> ADDIN ZOTERO_ITEM CSL_CITATION {"citationID":"dHenrd1q","properties":{"formattedCitation":"\\super 84\\nosupersub{}","plainCitation":"84","noteIndex":0},"citationItems":[{"id":725,"uris":["http://zotero.org/groups/5467322/items/K2GQ8CAZ","http://zotero.org/groups/5467322/items/QVIFRJX9"],"itemData":{"id":725,"type":"article-journal","abstract":"Scikit-learn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schema":"https://github.com/citation-style-language/schema/raw/master/csl-citation.json"} </w:instrText>
      </w:r>
      <w:r w:rsidR="00940FE8" w:rsidRPr="00C1167A">
        <w:rPr>
          <w:rFonts w:cs="Arial"/>
        </w:rPr>
        <w:fldChar w:fldCharType="separate"/>
      </w:r>
      <w:r w:rsidR="00BB6316" w:rsidRPr="00BB6316">
        <w:rPr>
          <w:rFonts w:cs="Arial"/>
          <w:kern w:val="0"/>
          <w:vertAlign w:val="superscript"/>
        </w:rPr>
        <w:t>84</w:t>
      </w:r>
      <w:r w:rsidR="00940FE8" w:rsidRPr="00C1167A">
        <w:rPr>
          <w:rFonts w:cs="Arial"/>
        </w:rPr>
        <w:fldChar w:fldCharType="end"/>
      </w:r>
      <w:r>
        <w:rPr>
          <w:rFonts w:cs="Arial"/>
        </w:rPr>
        <w:t xml:space="preserve"> by using </w:t>
      </w:r>
      <w:r w:rsidRPr="7DBEE3EA">
        <w:rPr>
          <w:rFonts w:cs="Arial"/>
          <w:i/>
        </w:rPr>
        <w:t>RandomForestRegressor()</w:t>
      </w:r>
      <w:r>
        <w:rPr>
          <w:rFonts w:cs="Arial"/>
        </w:rPr>
        <w:t xml:space="preserve"> </w:t>
      </w:r>
      <w:r>
        <w:rPr>
          <w:rFonts w:cs="Arial"/>
        </w:rPr>
        <w:lastRenderedPageBreak/>
        <w:t>function</w:t>
      </w:r>
      <w:r>
        <w:t xml:space="preserve">. </w:t>
      </w:r>
      <w:proofErr w:type="spellStart"/>
      <w:r w:rsidRPr="7DBEE3EA">
        <w:rPr>
          <w:i/>
        </w:rPr>
        <w:t>PDPlots</w:t>
      </w:r>
      <w:proofErr w:type="spellEnd"/>
      <w:r>
        <w:t xml:space="preserve"> </w:t>
      </w:r>
      <w:r w:rsidR="6D5C762F">
        <w:t xml:space="preserve">of </w:t>
      </w:r>
      <w:r w:rsidR="298F7227">
        <w:t xml:space="preserve">the </w:t>
      </w:r>
      <w:r w:rsidR="6D5C762F">
        <w:t xml:space="preserve">top three features for each of the </w:t>
      </w:r>
      <w:r w:rsidR="384CF908">
        <w:t>six</w:t>
      </w:r>
      <w:r w:rsidR="6D5C762F">
        <w:t xml:space="preserve"> models (</w:t>
      </w:r>
      <w:r w:rsidR="20761E1B">
        <w:t>three</w:t>
      </w:r>
      <w:r w:rsidR="671E36F6">
        <w:t xml:space="preserve"> NWAs</w:t>
      </w:r>
      <w:r w:rsidR="6D5C762F">
        <w:t xml:space="preserve"> X</w:t>
      </w:r>
      <w:r w:rsidR="00940FE8" w:rsidDel="6D5C762F">
        <w:t xml:space="preserve"> </w:t>
      </w:r>
      <w:r w:rsidR="222E29F4">
        <w:t xml:space="preserve">two </w:t>
      </w:r>
      <w:r w:rsidR="6D5C762F">
        <w:t xml:space="preserve">SSP scenarios) </w:t>
      </w:r>
      <w:r>
        <w:t xml:space="preserve">were developed from average grid values and predicted outcomes using functions from </w:t>
      </w:r>
      <w:r w:rsidR="7738C288">
        <w:t>scikit-learn</w:t>
      </w:r>
      <w:r w:rsidRPr="009739ED">
        <w:t>, matplotlib</w:t>
      </w:r>
      <w:r>
        <w:t xml:space="preserve"> and </w:t>
      </w:r>
      <w:r w:rsidRPr="009739ED">
        <w:t>seaborn</w:t>
      </w:r>
      <w:r>
        <w:t xml:space="preserve"> packages in python</w:t>
      </w:r>
      <w:r w:rsidR="62546ED4">
        <w:t xml:space="preserve"> </w:t>
      </w:r>
      <w:r w:rsidR="00754454">
        <w:fldChar w:fldCharType="begin"/>
      </w:r>
      <w:r w:rsidR="00BB6316">
        <w:instrText xml:space="preserve"> ADDIN ZOTERO_ITEM CSL_CITATION {"citationID":"SD4c5ClG","properties":{"formattedCitation":"\\super 84,91,92\\nosupersub{}","plainCitation":"84,91,92","noteIndex":0},"citationItems":[{"id":725,"uris":["http://zotero.org/groups/5467322/items/K2GQ8CAZ","http://zotero.org/groups/5467322/items/QVIFRJX9"],"itemData":{"id":725,"type":"article-journal","abstract":"Scikit-learn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id":928,"uris":["http://zotero.org/groups/5467322/items/GY94BW7Z"],"itemData":{"id":928,"type":"article-journal","container-title":"Journal of Open Source Software","DOI":"10.21105/joss.03021","ISSN":"2475-9066","issue":"60","journalAbbreviation":"JOSS","license":"http://creativecommons.org/licenses/by/4.0/","page":"3021","source":"DOI.org (Crossref)","title":"seaborn: statistical data visualization","title-short":"seaborn","volume":"6","author":[{"family":"Waskom","given":"Michael"}],"issued":{"date-parts":[["2021",4,6]]}}},{"id":927,"uris":["http://zotero.org/groups/5467322/items/WEXNE6MN"],"itemData":{"id":927,"type":"article-journal","container-title":"Computing in Science &amp; Engineering","DOI":"10.1109/MCSE.2007.55","ISSN":"1521-9615","issue":"3","journalAbbreviation":"Comput. Sci. Eng.","license":"https://ieeexplore.ieee.org/Xplorehelp/downloads/license-information/IEEE.html","page":"90-95","source":"DOI.org (Crossref)","title":"Matplotlib: A 2D Graphics Environment","title-short":"Matplotlib","volume":"9","author":[{"family":"Hunter","given":"John D."}],"issued":{"date-parts":[["2007"]]}}}],"schema":"https://github.com/citation-style-language/schema/raw/master/csl-citation.json"} </w:instrText>
      </w:r>
      <w:r w:rsidR="00754454">
        <w:fldChar w:fldCharType="separate"/>
      </w:r>
      <w:r w:rsidR="00BB6316" w:rsidRPr="00BB6316">
        <w:rPr>
          <w:rFonts w:cs="Arial"/>
          <w:kern w:val="0"/>
          <w:vertAlign w:val="superscript"/>
        </w:rPr>
        <w:t>84,91,92</w:t>
      </w:r>
      <w:r w:rsidR="00754454">
        <w:fldChar w:fldCharType="end"/>
      </w:r>
      <w:r>
        <w:t>.</w:t>
      </w:r>
    </w:p>
    <w:p w14:paraId="2226011F" w14:textId="1BB9372F" w:rsidR="00B70BD0" w:rsidRDefault="00B70BD0" w:rsidP="00B70BD0">
      <w:pPr>
        <w:pStyle w:val="Heading1"/>
      </w:pPr>
      <w:r>
        <w:t>Acknowledgements</w:t>
      </w:r>
    </w:p>
    <w:p w14:paraId="7C80F8B6" w14:textId="77777777" w:rsidR="00B70BD0" w:rsidRDefault="00B70BD0" w:rsidP="00B70BD0"/>
    <w:p w14:paraId="37EE9604" w14:textId="45919153" w:rsidR="00B70BD0" w:rsidRDefault="00B70BD0" w:rsidP="00B70BD0">
      <w:r>
        <w:t>All figures in this manuscript were compiled from original sub-figures using BioRender.com</w:t>
      </w:r>
    </w:p>
    <w:p w14:paraId="3F611458" w14:textId="77777777" w:rsidR="00B70BD0" w:rsidRPr="00B70BD0" w:rsidRDefault="00B70BD0" w:rsidP="00B70BD0"/>
    <w:p w14:paraId="00A91497" w14:textId="4E0733EF" w:rsidR="00073632" w:rsidRPr="00C1167A" w:rsidRDefault="00073632" w:rsidP="008F6F3B">
      <w:pPr>
        <w:pStyle w:val="Heading1"/>
      </w:pPr>
      <w:r w:rsidRPr="00C1167A">
        <w:t>References</w:t>
      </w:r>
    </w:p>
    <w:p w14:paraId="5BC5D3DD" w14:textId="77777777" w:rsidR="00BB6316" w:rsidRPr="00BB6316" w:rsidRDefault="005D1657" w:rsidP="00BB6316">
      <w:pPr>
        <w:pStyle w:val="Bibliography"/>
        <w:rPr>
          <w:rFonts w:cs="Arial"/>
        </w:rPr>
      </w:pPr>
      <w:r>
        <w:t xml:space="preserve"> </w:t>
      </w:r>
      <w:r w:rsidR="00D43F3D">
        <w:fldChar w:fldCharType="begin"/>
      </w:r>
      <w:r w:rsidR="00BB6316">
        <w:instrText xml:space="preserve"> ADDIN ZOTERO_BIBL {"uncited":[],"omitted":[],"custom":[]} CSL_BIBLIOGRAPHY </w:instrText>
      </w:r>
      <w:r w:rsidR="00D43F3D">
        <w:fldChar w:fldCharType="separate"/>
      </w:r>
      <w:r w:rsidR="00BB6316" w:rsidRPr="00BB6316">
        <w:rPr>
          <w:rFonts w:cs="Arial"/>
        </w:rPr>
        <w:t>1.</w:t>
      </w:r>
      <w:r w:rsidR="00BB6316" w:rsidRPr="00BB6316">
        <w:rPr>
          <w:rFonts w:cs="Arial"/>
        </w:rPr>
        <w:tab/>
        <w:t xml:space="preserve">Mora, C. et al. Over half of known human pathogenic diseases can be aggravated by climate change. Nat. Clim. Change </w:t>
      </w:r>
      <w:r w:rsidR="00BB6316" w:rsidRPr="00BB6316">
        <w:rPr>
          <w:rFonts w:cs="Arial"/>
          <w:b/>
          <w:bCs/>
        </w:rPr>
        <w:t>12</w:t>
      </w:r>
      <w:r w:rsidR="00BB6316" w:rsidRPr="00BB6316">
        <w:rPr>
          <w:rFonts w:cs="Arial"/>
        </w:rPr>
        <w:t>, 869–875 (2022).</w:t>
      </w:r>
    </w:p>
    <w:p w14:paraId="4F5DA857" w14:textId="77777777" w:rsidR="00BB6316" w:rsidRPr="00BB6316" w:rsidRDefault="00BB6316" w:rsidP="00BB6316">
      <w:pPr>
        <w:pStyle w:val="Bibliography"/>
        <w:rPr>
          <w:rFonts w:cs="Arial"/>
        </w:rPr>
      </w:pPr>
      <w:r w:rsidRPr="00BB6316">
        <w:rPr>
          <w:rFonts w:cs="Arial"/>
        </w:rPr>
        <w:t>2.</w:t>
      </w:r>
      <w:r w:rsidRPr="00BB6316">
        <w:rPr>
          <w:rFonts w:cs="Arial"/>
        </w:rPr>
        <w:tab/>
        <w:t xml:space="preserve">Rupasinghe, R., Chomel, B. B. &amp; Martínez-López, B. Climate change and zoonoses: A review of the current status, knowledge gaps, and future trends. Acta Trop. </w:t>
      </w:r>
      <w:r w:rsidRPr="00BB6316">
        <w:rPr>
          <w:rFonts w:cs="Arial"/>
          <w:b/>
          <w:bCs/>
        </w:rPr>
        <w:t>226</w:t>
      </w:r>
      <w:r w:rsidRPr="00BB6316">
        <w:rPr>
          <w:rFonts w:cs="Arial"/>
        </w:rPr>
        <w:t>, 106225 (2022).</w:t>
      </w:r>
    </w:p>
    <w:p w14:paraId="570FF064" w14:textId="77777777" w:rsidR="00BB6316" w:rsidRPr="00BB6316" w:rsidRDefault="00BB6316" w:rsidP="00BB6316">
      <w:pPr>
        <w:pStyle w:val="Bibliography"/>
        <w:rPr>
          <w:rFonts w:cs="Arial"/>
        </w:rPr>
      </w:pPr>
      <w:r w:rsidRPr="00BB6316">
        <w:rPr>
          <w:rFonts w:cs="Arial"/>
        </w:rPr>
        <w:t>3.</w:t>
      </w:r>
      <w:r w:rsidRPr="00BB6316">
        <w:rPr>
          <w:rFonts w:cs="Arial"/>
        </w:rPr>
        <w:tab/>
        <w:t xml:space="preserve">El-Sayed, A. &amp; Kamel, M. Climatic changes and their role in emergence and re-emergence of diseases. Environ. Sci. Pollut. Res. </w:t>
      </w:r>
      <w:r w:rsidRPr="00BB6316">
        <w:rPr>
          <w:rFonts w:cs="Arial"/>
          <w:b/>
          <w:bCs/>
        </w:rPr>
        <w:t>27</w:t>
      </w:r>
      <w:r w:rsidRPr="00BB6316">
        <w:rPr>
          <w:rFonts w:cs="Arial"/>
        </w:rPr>
        <w:t>, 22336–22352 (2020).</w:t>
      </w:r>
    </w:p>
    <w:p w14:paraId="1985FD8E" w14:textId="77777777" w:rsidR="00BB6316" w:rsidRPr="00BB6316" w:rsidRDefault="00BB6316" w:rsidP="00BB6316">
      <w:pPr>
        <w:pStyle w:val="Bibliography"/>
        <w:rPr>
          <w:rFonts w:cs="Arial"/>
        </w:rPr>
      </w:pPr>
      <w:r w:rsidRPr="00BB6316">
        <w:rPr>
          <w:rFonts w:cs="Arial"/>
        </w:rPr>
        <w:t>4.</w:t>
      </w:r>
      <w:r w:rsidRPr="00BB6316">
        <w:rPr>
          <w:rFonts w:cs="Arial"/>
        </w:rPr>
        <w:tab/>
        <w:t xml:space="preserve">de Souza, W. M. &amp; Weaver, S. C. Effects of climate change and human activities on vector-borne diseases. Nat. Rev. Microbiol. </w:t>
      </w:r>
      <w:r w:rsidRPr="00BB6316">
        <w:rPr>
          <w:rFonts w:cs="Arial"/>
          <w:b/>
          <w:bCs/>
        </w:rPr>
        <w:t>22</w:t>
      </w:r>
      <w:r w:rsidRPr="00BB6316">
        <w:rPr>
          <w:rFonts w:cs="Arial"/>
        </w:rPr>
        <w:t>, 476–491 (2024).</w:t>
      </w:r>
    </w:p>
    <w:p w14:paraId="445CE02A" w14:textId="77777777" w:rsidR="00BB6316" w:rsidRPr="00BB6316" w:rsidRDefault="00BB6316" w:rsidP="00BB6316">
      <w:pPr>
        <w:pStyle w:val="Bibliography"/>
        <w:rPr>
          <w:rFonts w:cs="Arial"/>
        </w:rPr>
      </w:pPr>
      <w:r w:rsidRPr="00BB6316">
        <w:rPr>
          <w:rFonts w:cs="Arial"/>
        </w:rPr>
        <w:t>5.</w:t>
      </w:r>
      <w:r w:rsidRPr="00BB6316">
        <w:rPr>
          <w:rFonts w:cs="Arial"/>
        </w:rPr>
        <w:tab/>
        <w:t xml:space="preserve">Dahmana, H. et al. Rodents as Hosts of Pathogens and Related Zoonotic Disease Risk. Pathogens </w:t>
      </w:r>
      <w:r w:rsidRPr="00BB6316">
        <w:rPr>
          <w:rFonts w:cs="Arial"/>
          <w:b/>
          <w:bCs/>
        </w:rPr>
        <w:t>9</w:t>
      </w:r>
      <w:r w:rsidRPr="00BB6316">
        <w:rPr>
          <w:rFonts w:cs="Arial"/>
        </w:rPr>
        <w:t>, 202 (2020).</w:t>
      </w:r>
    </w:p>
    <w:p w14:paraId="3A109236" w14:textId="77777777" w:rsidR="00BB6316" w:rsidRPr="00BB6316" w:rsidRDefault="00BB6316" w:rsidP="00BB6316">
      <w:pPr>
        <w:pStyle w:val="Bibliography"/>
        <w:rPr>
          <w:rFonts w:cs="Arial"/>
        </w:rPr>
      </w:pPr>
      <w:r w:rsidRPr="00BB6316">
        <w:rPr>
          <w:rFonts w:cs="Arial"/>
        </w:rPr>
        <w:t>6.</w:t>
      </w:r>
      <w:r w:rsidRPr="00BB6316">
        <w:rPr>
          <w:rFonts w:cs="Arial"/>
        </w:rPr>
        <w:tab/>
        <w:t>Wellcome Trust. How does climate change affect vector-borne diseases? | News. Wellcome https://wellcome.org/news/how-climate-change-affects-vector-borne-diseases (2024).</w:t>
      </w:r>
    </w:p>
    <w:p w14:paraId="28C5EB20" w14:textId="77777777" w:rsidR="00BB6316" w:rsidRPr="00BB6316" w:rsidRDefault="00BB6316" w:rsidP="00BB6316">
      <w:pPr>
        <w:pStyle w:val="Bibliography"/>
        <w:rPr>
          <w:rFonts w:cs="Arial"/>
        </w:rPr>
      </w:pPr>
      <w:r w:rsidRPr="00BB6316">
        <w:rPr>
          <w:rFonts w:cs="Arial"/>
        </w:rPr>
        <w:t>7.</w:t>
      </w:r>
      <w:r w:rsidRPr="00BB6316">
        <w:rPr>
          <w:rFonts w:cs="Arial"/>
        </w:rPr>
        <w:tab/>
        <w:t xml:space="preserve">Carlson, C. J. et al. Climate change increases cross-species viral transmission risk. Nature </w:t>
      </w:r>
      <w:r w:rsidRPr="00BB6316">
        <w:rPr>
          <w:rFonts w:cs="Arial"/>
          <w:b/>
          <w:bCs/>
        </w:rPr>
        <w:t>607</w:t>
      </w:r>
      <w:r w:rsidRPr="00BB6316">
        <w:rPr>
          <w:rFonts w:cs="Arial"/>
        </w:rPr>
        <w:t>, 555–562 (2022).</w:t>
      </w:r>
    </w:p>
    <w:p w14:paraId="4BD9E55E" w14:textId="77777777" w:rsidR="00BB6316" w:rsidRPr="00BB6316" w:rsidRDefault="00BB6316" w:rsidP="00BB6316">
      <w:pPr>
        <w:pStyle w:val="Bibliography"/>
        <w:rPr>
          <w:rFonts w:cs="Arial"/>
        </w:rPr>
      </w:pPr>
      <w:r w:rsidRPr="00BB6316">
        <w:rPr>
          <w:rFonts w:cs="Arial"/>
        </w:rPr>
        <w:t>8.</w:t>
      </w:r>
      <w:r w:rsidRPr="00BB6316">
        <w:rPr>
          <w:rFonts w:cs="Arial"/>
        </w:rPr>
        <w:tab/>
        <w:t xml:space="preserve">Guterres, A. &amp; de Lemos, E. R. S. Hantaviruses and a neglected environmental determinant. One Health </w:t>
      </w:r>
      <w:r w:rsidRPr="00BB6316">
        <w:rPr>
          <w:rFonts w:cs="Arial"/>
          <w:b/>
          <w:bCs/>
        </w:rPr>
        <w:t>5</w:t>
      </w:r>
      <w:r w:rsidRPr="00BB6316">
        <w:rPr>
          <w:rFonts w:cs="Arial"/>
        </w:rPr>
        <w:t>, 27–33 (2018).</w:t>
      </w:r>
    </w:p>
    <w:p w14:paraId="01413094" w14:textId="77777777" w:rsidR="00BB6316" w:rsidRPr="00BB6316" w:rsidRDefault="00BB6316" w:rsidP="00BB6316">
      <w:pPr>
        <w:pStyle w:val="Bibliography"/>
        <w:rPr>
          <w:rFonts w:cs="Arial"/>
        </w:rPr>
      </w:pPr>
      <w:r w:rsidRPr="00BB6316">
        <w:rPr>
          <w:rFonts w:cs="Arial"/>
        </w:rPr>
        <w:lastRenderedPageBreak/>
        <w:t>9.</w:t>
      </w:r>
      <w:r w:rsidRPr="00BB6316">
        <w:rPr>
          <w:rFonts w:cs="Arial"/>
        </w:rPr>
        <w:tab/>
        <w:t xml:space="preserve">Clegg, J. C. Influence of climate change on the incidence and impact of arenavirus diseases: a speculative assessment. Clin. Microbiol. Infect. </w:t>
      </w:r>
      <w:r w:rsidRPr="00BB6316">
        <w:rPr>
          <w:rFonts w:cs="Arial"/>
          <w:b/>
          <w:bCs/>
        </w:rPr>
        <w:t>15</w:t>
      </w:r>
      <w:r w:rsidRPr="00BB6316">
        <w:rPr>
          <w:rFonts w:cs="Arial"/>
        </w:rPr>
        <w:t>, 504–509 (2009).</w:t>
      </w:r>
    </w:p>
    <w:p w14:paraId="3CF140AF" w14:textId="77777777" w:rsidR="00BB6316" w:rsidRPr="00BB6316" w:rsidRDefault="00BB6316" w:rsidP="00BB6316">
      <w:pPr>
        <w:pStyle w:val="Bibliography"/>
        <w:rPr>
          <w:rFonts w:cs="Arial"/>
        </w:rPr>
      </w:pPr>
      <w:r w:rsidRPr="00BB6316">
        <w:rPr>
          <w:rFonts w:cs="Arial"/>
        </w:rPr>
        <w:t>10.</w:t>
      </w:r>
      <w:r w:rsidRPr="00BB6316">
        <w:rPr>
          <w:rFonts w:cs="Arial"/>
        </w:rPr>
        <w:tab/>
        <w:t>NIAID Now. Scientists Discuss Prototype Pathogens for Pandemic Preparedness | NIAID: National Institute of Allergy and Infectious Diseases. https://www.niaid.nih.gov/news-events/scientists-discuss-prototype-pathogens-pandemic-preparedness (2023).</w:t>
      </w:r>
    </w:p>
    <w:p w14:paraId="0E4B45C8" w14:textId="77777777" w:rsidR="00BB6316" w:rsidRPr="00BB6316" w:rsidRDefault="00BB6316" w:rsidP="00BB6316">
      <w:pPr>
        <w:pStyle w:val="Bibliography"/>
        <w:rPr>
          <w:rFonts w:cs="Arial"/>
        </w:rPr>
      </w:pPr>
      <w:r w:rsidRPr="00BB6316">
        <w:rPr>
          <w:rFonts w:cs="Arial"/>
        </w:rPr>
        <w:t>11.</w:t>
      </w:r>
      <w:r w:rsidRPr="00BB6316">
        <w:rPr>
          <w:rFonts w:cs="Arial"/>
        </w:rPr>
        <w:tab/>
        <w:t>NIAID. NIAID Biodefense Pathogens | NIAID: National Institute of Allergy and Infectious Diseases. https://www.niaid.nih.gov/research/niaid-biodefense-pathogens (2024).</w:t>
      </w:r>
    </w:p>
    <w:p w14:paraId="78C0BE2E" w14:textId="77777777" w:rsidR="00BB6316" w:rsidRPr="00BB6316" w:rsidRDefault="00BB6316" w:rsidP="00BB6316">
      <w:pPr>
        <w:pStyle w:val="Bibliography"/>
        <w:rPr>
          <w:rFonts w:cs="Arial"/>
        </w:rPr>
      </w:pPr>
      <w:r w:rsidRPr="00BB6316">
        <w:rPr>
          <w:rFonts w:cs="Arial"/>
        </w:rPr>
        <w:t>12.</w:t>
      </w:r>
      <w:r w:rsidRPr="00BB6316">
        <w:rPr>
          <w:rFonts w:cs="Arial"/>
        </w:rPr>
        <w:tab/>
        <w:t>WHO EMRO. Prioritizing diseases for research and development in emergency contexts. https://www.who.int/activities/prioritizing-diseases-for-research-and-development-in-emergency-contexts.</w:t>
      </w:r>
    </w:p>
    <w:p w14:paraId="154CD137" w14:textId="77777777" w:rsidR="00BB6316" w:rsidRPr="00BB6316" w:rsidRDefault="00BB6316" w:rsidP="00BB6316">
      <w:pPr>
        <w:pStyle w:val="Bibliography"/>
        <w:rPr>
          <w:rFonts w:cs="Arial"/>
        </w:rPr>
      </w:pPr>
      <w:r w:rsidRPr="00BB6316">
        <w:rPr>
          <w:rFonts w:cs="Arial"/>
        </w:rPr>
        <w:t>13.</w:t>
      </w:r>
      <w:r w:rsidRPr="00BB6316">
        <w:rPr>
          <w:rFonts w:cs="Arial"/>
        </w:rPr>
        <w:tab/>
        <w:t xml:space="preserve">Redding, D. W., Moses, L. M., Cunningham, A. A., Wood, J. &amp; Jones, K. E. Environmental‐mechanistic modelling of the impact of global change on human zoonotic disease emergence: A case study of Lassa fever. Methods Ecol. Evol. </w:t>
      </w:r>
      <w:r w:rsidRPr="00BB6316">
        <w:rPr>
          <w:rFonts w:cs="Arial"/>
          <w:b/>
          <w:bCs/>
        </w:rPr>
        <w:t>7</w:t>
      </w:r>
      <w:r w:rsidRPr="00BB6316">
        <w:rPr>
          <w:rFonts w:cs="Arial"/>
        </w:rPr>
        <w:t>, 646–655 (2016).</w:t>
      </w:r>
    </w:p>
    <w:p w14:paraId="3F02F10A" w14:textId="77777777" w:rsidR="00BB6316" w:rsidRPr="00BB6316" w:rsidRDefault="00BB6316" w:rsidP="00BB6316">
      <w:pPr>
        <w:pStyle w:val="Bibliography"/>
        <w:rPr>
          <w:rFonts w:cs="Arial"/>
        </w:rPr>
      </w:pPr>
      <w:r w:rsidRPr="00BB6316">
        <w:rPr>
          <w:rFonts w:cs="Arial"/>
        </w:rPr>
        <w:t>14.</w:t>
      </w:r>
      <w:r w:rsidRPr="00BB6316">
        <w:rPr>
          <w:rFonts w:cs="Arial"/>
        </w:rPr>
        <w:tab/>
        <w:t xml:space="preserve">Sarute, N. &amp; Ross, S. R. New World Arenavirus Biology. Annu. Rev. Virol. </w:t>
      </w:r>
      <w:r w:rsidRPr="00BB6316">
        <w:rPr>
          <w:rFonts w:cs="Arial"/>
          <w:b/>
          <w:bCs/>
        </w:rPr>
        <w:t>4</w:t>
      </w:r>
      <w:r w:rsidRPr="00BB6316">
        <w:rPr>
          <w:rFonts w:cs="Arial"/>
        </w:rPr>
        <w:t>, 141–158 (2017).</w:t>
      </w:r>
    </w:p>
    <w:p w14:paraId="6EE5E01A" w14:textId="77777777" w:rsidR="00BB6316" w:rsidRPr="00BB6316" w:rsidRDefault="00BB6316" w:rsidP="00BB6316">
      <w:pPr>
        <w:pStyle w:val="Bibliography"/>
        <w:rPr>
          <w:rFonts w:cs="Arial"/>
        </w:rPr>
      </w:pPr>
      <w:r w:rsidRPr="00BB6316">
        <w:rPr>
          <w:rFonts w:cs="Arial"/>
        </w:rPr>
        <w:t>15.</w:t>
      </w:r>
      <w:r w:rsidRPr="00BB6316">
        <w:rPr>
          <w:rFonts w:cs="Arial"/>
        </w:rPr>
        <w:tab/>
        <w:t>CDC. About Viral Hemorrhagic Fevers. Viral Hemorrhagic Fevers (VHFs) https://www.cdc.gov/viral-hemorrhagic-fevers/about/index.html (2024).</w:t>
      </w:r>
    </w:p>
    <w:p w14:paraId="03D32CA0" w14:textId="77777777" w:rsidR="00BB6316" w:rsidRPr="00BB6316" w:rsidRDefault="00BB6316" w:rsidP="00BB6316">
      <w:pPr>
        <w:pStyle w:val="Bibliography"/>
        <w:rPr>
          <w:rFonts w:cs="Arial"/>
        </w:rPr>
      </w:pPr>
      <w:r w:rsidRPr="00BB6316">
        <w:rPr>
          <w:rFonts w:cs="Arial"/>
        </w:rPr>
        <w:t>16.</w:t>
      </w:r>
      <w:r w:rsidRPr="00BB6316">
        <w:rPr>
          <w:rFonts w:cs="Arial"/>
        </w:rPr>
        <w:tab/>
        <w:t xml:space="preserve">Silva-Ramos, C. R., Montoya-Ruíz, C., Faccini-Martínez, Á. A. &amp; Rodas, J. D. An updated review and current challenges of Guanarito virus infection, Venezuelan hemorrhagic fever. Arch. Virol. </w:t>
      </w:r>
      <w:r w:rsidRPr="00BB6316">
        <w:rPr>
          <w:rFonts w:cs="Arial"/>
          <w:b/>
          <w:bCs/>
        </w:rPr>
        <w:t>167</w:t>
      </w:r>
      <w:r w:rsidRPr="00BB6316">
        <w:rPr>
          <w:rFonts w:cs="Arial"/>
        </w:rPr>
        <w:t>, 1727–1738 (2022).</w:t>
      </w:r>
    </w:p>
    <w:p w14:paraId="5763AE3F" w14:textId="77777777" w:rsidR="00BB6316" w:rsidRPr="00BB6316" w:rsidRDefault="00BB6316" w:rsidP="00BB6316">
      <w:pPr>
        <w:pStyle w:val="Bibliography"/>
        <w:rPr>
          <w:rFonts w:cs="Arial"/>
        </w:rPr>
      </w:pPr>
      <w:r w:rsidRPr="00BB6316">
        <w:rPr>
          <w:rFonts w:cs="Arial"/>
        </w:rPr>
        <w:t>17.</w:t>
      </w:r>
      <w:r w:rsidRPr="00BB6316">
        <w:rPr>
          <w:rFonts w:cs="Arial"/>
        </w:rPr>
        <w:tab/>
        <w:t xml:space="preserve">Vučak, M. et al. Genome Sequences of Five Arenaviruses from Pygmy Mice (Mus minutoides) in Sierra Leone. Microbiol. Resour. Announc. </w:t>
      </w:r>
      <w:r w:rsidRPr="00BB6316">
        <w:rPr>
          <w:rFonts w:cs="Arial"/>
          <w:b/>
          <w:bCs/>
        </w:rPr>
        <w:t>11</w:t>
      </w:r>
      <w:r w:rsidRPr="00BB6316">
        <w:rPr>
          <w:rFonts w:cs="Arial"/>
        </w:rPr>
        <w:t>, e00095-22 (2022).</w:t>
      </w:r>
    </w:p>
    <w:p w14:paraId="2620829A" w14:textId="77777777" w:rsidR="00BB6316" w:rsidRPr="00BB6316" w:rsidRDefault="00BB6316" w:rsidP="00BB6316">
      <w:pPr>
        <w:pStyle w:val="Bibliography"/>
        <w:rPr>
          <w:rFonts w:cs="Arial"/>
        </w:rPr>
      </w:pPr>
      <w:r w:rsidRPr="00BB6316">
        <w:rPr>
          <w:rFonts w:cs="Arial"/>
        </w:rPr>
        <w:lastRenderedPageBreak/>
        <w:t>18.</w:t>
      </w:r>
      <w:r w:rsidRPr="00BB6316">
        <w:rPr>
          <w:rFonts w:cs="Arial"/>
        </w:rPr>
        <w:tab/>
        <w:t xml:space="preserve">Blasdell, K. R. et al. Evidence of human infection by a new mammarenavirus endemic to Southeastern Asia. eLife </w:t>
      </w:r>
      <w:r w:rsidRPr="00BB6316">
        <w:rPr>
          <w:rFonts w:cs="Arial"/>
          <w:b/>
          <w:bCs/>
        </w:rPr>
        <w:t>5</w:t>
      </w:r>
      <w:r w:rsidRPr="00BB6316">
        <w:rPr>
          <w:rFonts w:cs="Arial"/>
        </w:rPr>
        <w:t>, e13135 (2016).</w:t>
      </w:r>
    </w:p>
    <w:p w14:paraId="483F0E02" w14:textId="77777777" w:rsidR="00BB6316" w:rsidRPr="00BB6316" w:rsidRDefault="00BB6316" w:rsidP="00BB6316">
      <w:pPr>
        <w:pStyle w:val="Bibliography"/>
        <w:rPr>
          <w:rFonts w:cs="Arial"/>
        </w:rPr>
      </w:pPr>
      <w:r w:rsidRPr="00BB6316">
        <w:rPr>
          <w:rFonts w:cs="Arial"/>
        </w:rPr>
        <w:t>19.</w:t>
      </w:r>
      <w:r w:rsidRPr="00BB6316">
        <w:rPr>
          <w:rFonts w:cs="Arial"/>
        </w:rPr>
        <w:tab/>
        <w:t>Flores-Pérez, N., Kulkarni, P., Uhart, M. &amp; Pandit, P. S. Climate Change Impact on Human-Rodent Interfaces: Modeling Junin Virus Reservoir Shifts. EcoHealth (2025) doi:10.1007/s10393-025-01723-z.</w:t>
      </w:r>
    </w:p>
    <w:p w14:paraId="3609482E" w14:textId="77777777" w:rsidR="00BB6316" w:rsidRPr="00BB6316" w:rsidRDefault="00BB6316" w:rsidP="00BB6316">
      <w:pPr>
        <w:pStyle w:val="Bibliography"/>
        <w:rPr>
          <w:rFonts w:cs="Arial"/>
        </w:rPr>
      </w:pPr>
      <w:r w:rsidRPr="00BB6316">
        <w:rPr>
          <w:rFonts w:cs="Arial"/>
        </w:rPr>
        <w:t>20.</w:t>
      </w:r>
      <w:r w:rsidRPr="00BB6316">
        <w:rPr>
          <w:rFonts w:cs="Arial"/>
        </w:rPr>
        <w:tab/>
        <w:t xml:space="preserve">Gómez, R. M. et al. Junín virus. A XXI century update. Microbes Infect. </w:t>
      </w:r>
      <w:r w:rsidRPr="00BB6316">
        <w:rPr>
          <w:rFonts w:cs="Arial"/>
          <w:b/>
          <w:bCs/>
        </w:rPr>
        <w:t>13</w:t>
      </w:r>
      <w:r w:rsidRPr="00BB6316">
        <w:rPr>
          <w:rFonts w:cs="Arial"/>
        </w:rPr>
        <w:t>, 303–311 (2011).</w:t>
      </w:r>
    </w:p>
    <w:p w14:paraId="1D22E44E" w14:textId="77777777" w:rsidR="00BB6316" w:rsidRPr="00BB6316" w:rsidRDefault="00BB6316" w:rsidP="00BB6316">
      <w:pPr>
        <w:pStyle w:val="Bibliography"/>
        <w:rPr>
          <w:rFonts w:cs="Arial"/>
        </w:rPr>
      </w:pPr>
      <w:r w:rsidRPr="00BB6316">
        <w:rPr>
          <w:rFonts w:cs="Arial"/>
        </w:rPr>
        <w:t>21.</w:t>
      </w:r>
      <w:r w:rsidRPr="00BB6316">
        <w:rPr>
          <w:rFonts w:cs="Arial"/>
        </w:rPr>
        <w:tab/>
        <w:t xml:space="preserve">Doohan, P. et al. Lassa fever outbreaks, mathematical models, and disease parameters: a systematic review and meta-analysis. Lancet Glob. Health </w:t>
      </w:r>
      <w:r w:rsidRPr="00BB6316">
        <w:rPr>
          <w:rFonts w:cs="Arial"/>
          <w:b/>
          <w:bCs/>
        </w:rPr>
        <w:t>12</w:t>
      </w:r>
      <w:r w:rsidRPr="00BB6316">
        <w:rPr>
          <w:rFonts w:cs="Arial"/>
        </w:rPr>
        <w:t>, e1962–e1972 (2024).</w:t>
      </w:r>
    </w:p>
    <w:p w14:paraId="5E9D44C6" w14:textId="77777777" w:rsidR="00BB6316" w:rsidRPr="00BB6316" w:rsidRDefault="00BB6316" w:rsidP="00BB6316">
      <w:pPr>
        <w:pStyle w:val="Bibliography"/>
        <w:rPr>
          <w:rFonts w:cs="Arial"/>
        </w:rPr>
      </w:pPr>
      <w:r w:rsidRPr="00BB6316">
        <w:rPr>
          <w:rFonts w:cs="Arial"/>
        </w:rPr>
        <w:t>22.</w:t>
      </w:r>
      <w:r w:rsidRPr="00BB6316">
        <w:rPr>
          <w:rFonts w:cs="Arial"/>
        </w:rPr>
        <w:tab/>
        <w:t xml:space="preserve">Basinski, A. J. et al. Bridging the gap: Using reservoir ecology and human serosurveys to estimate Lassa virus spillover in West Africa. PLOS Comput. Biol. </w:t>
      </w:r>
      <w:r w:rsidRPr="00BB6316">
        <w:rPr>
          <w:rFonts w:cs="Arial"/>
          <w:b/>
          <w:bCs/>
        </w:rPr>
        <w:t>17</w:t>
      </w:r>
      <w:r w:rsidRPr="00BB6316">
        <w:rPr>
          <w:rFonts w:cs="Arial"/>
        </w:rPr>
        <w:t>, e1008811 (2021).</w:t>
      </w:r>
    </w:p>
    <w:p w14:paraId="526441DC" w14:textId="77777777" w:rsidR="00BB6316" w:rsidRPr="00BB6316" w:rsidRDefault="00BB6316" w:rsidP="00BB6316">
      <w:pPr>
        <w:pStyle w:val="Bibliography"/>
        <w:rPr>
          <w:rFonts w:cs="Arial"/>
        </w:rPr>
      </w:pPr>
      <w:r w:rsidRPr="00BB6316">
        <w:rPr>
          <w:rFonts w:cs="Arial"/>
        </w:rPr>
        <w:t>23.</w:t>
      </w:r>
      <w:r w:rsidRPr="00BB6316">
        <w:rPr>
          <w:rFonts w:cs="Arial"/>
        </w:rPr>
        <w:tab/>
        <w:t xml:space="preserve">Redding, D. W. et al. Geographical drivers and climate-linked dynamics of Lassa fever in Nigeria. Nat. Commun. </w:t>
      </w:r>
      <w:r w:rsidRPr="00BB6316">
        <w:rPr>
          <w:rFonts w:cs="Arial"/>
          <w:b/>
          <w:bCs/>
        </w:rPr>
        <w:t>12</w:t>
      </w:r>
      <w:r w:rsidRPr="00BB6316">
        <w:rPr>
          <w:rFonts w:cs="Arial"/>
        </w:rPr>
        <w:t>, 5759 (2021).</w:t>
      </w:r>
    </w:p>
    <w:p w14:paraId="6B3F7E45" w14:textId="77777777" w:rsidR="00BB6316" w:rsidRPr="00BB6316" w:rsidRDefault="00BB6316" w:rsidP="00BB6316">
      <w:pPr>
        <w:pStyle w:val="Bibliography"/>
        <w:rPr>
          <w:rFonts w:cs="Arial"/>
        </w:rPr>
      </w:pPr>
      <w:r w:rsidRPr="00BB6316">
        <w:rPr>
          <w:rFonts w:cs="Arial"/>
        </w:rPr>
        <w:t>24.</w:t>
      </w:r>
      <w:r w:rsidRPr="00BB6316">
        <w:rPr>
          <w:rFonts w:cs="Arial"/>
        </w:rPr>
        <w:tab/>
        <w:t xml:space="preserve">Bustos Usta, D. F., Teymouri, M. &amp; Chatterjee, U. Projections of temperature changes over South America during the twenty-first century using CMIP6 models. GeoJournal </w:t>
      </w:r>
      <w:r w:rsidRPr="00BB6316">
        <w:rPr>
          <w:rFonts w:cs="Arial"/>
          <w:b/>
          <w:bCs/>
        </w:rPr>
        <w:t>87</w:t>
      </w:r>
      <w:r w:rsidRPr="00BB6316">
        <w:rPr>
          <w:rFonts w:cs="Arial"/>
        </w:rPr>
        <w:t>, 739–763 (2022).</w:t>
      </w:r>
    </w:p>
    <w:p w14:paraId="7DDC05BD" w14:textId="77777777" w:rsidR="00BB6316" w:rsidRPr="00BB6316" w:rsidRDefault="00BB6316" w:rsidP="00BB6316">
      <w:pPr>
        <w:pStyle w:val="Bibliography"/>
        <w:rPr>
          <w:rFonts w:cs="Arial"/>
        </w:rPr>
      </w:pPr>
      <w:r w:rsidRPr="00BB6316">
        <w:rPr>
          <w:rFonts w:cs="Arial"/>
        </w:rPr>
        <w:t>25.</w:t>
      </w:r>
      <w:r w:rsidRPr="00BB6316">
        <w:rPr>
          <w:rFonts w:cs="Arial"/>
        </w:rPr>
        <w:tab/>
        <w:t xml:space="preserve">Hagen, I. et al. Climate change-related risks and adaptation potential in Central and South America during the 21st century. Environ. Res. Lett. </w:t>
      </w:r>
      <w:r w:rsidRPr="00BB6316">
        <w:rPr>
          <w:rFonts w:cs="Arial"/>
          <w:b/>
          <w:bCs/>
        </w:rPr>
        <w:t>17</w:t>
      </w:r>
      <w:r w:rsidRPr="00BB6316">
        <w:rPr>
          <w:rFonts w:cs="Arial"/>
        </w:rPr>
        <w:t>, 033002 (2022).</w:t>
      </w:r>
    </w:p>
    <w:p w14:paraId="7CD51A6B" w14:textId="77777777" w:rsidR="00BB6316" w:rsidRPr="00BB6316" w:rsidRDefault="00BB6316" w:rsidP="00BB6316">
      <w:pPr>
        <w:pStyle w:val="Bibliography"/>
        <w:rPr>
          <w:rFonts w:cs="Arial"/>
        </w:rPr>
      </w:pPr>
      <w:r w:rsidRPr="00BB6316">
        <w:rPr>
          <w:rFonts w:cs="Arial"/>
        </w:rPr>
        <w:t>26.</w:t>
      </w:r>
      <w:r w:rsidRPr="00BB6316">
        <w:rPr>
          <w:rFonts w:cs="Arial"/>
        </w:rPr>
        <w:tab/>
        <w:t xml:space="preserve">Birch, E. L. A Review of “Climate Change 2014: Impacts, Adaptation, and Vulnerability” and “Climate Change 2014: Mitigation of Climate Change”: Intergovernmental Panel on Climate Change. (2014). (Contribution of Working Group II to the Fifth Assessment Report of the Intergovernmental Panel on Climate Change). New York, NY: Cambridge University Press. 2,621 pages. Available online at http://ipcc-wg2.gov/AR5/report/final-drafts/; Intergovernmental Panel on Climate Change. (2014). (Contribution of Working Group III to the Fifth Assessment Report of the Intergovernmental Panel on Climate Change). New York, </w:t>
      </w:r>
      <w:r w:rsidRPr="00BB6316">
        <w:rPr>
          <w:rFonts w:cs="Arial"/>
        </w:rPr>
        <w:lastRenderedPageBreak/>
        <w:t xml:space="preserve">NY: Cambridge University Press. 1,967 pages. Available online at https://www.ipcc.ch/report/ar5/wg3/. J. Am. Plann. Assoc. </w:t>
      </w:r>
      <w:r w:rsidRPr="00BB6316">
        <w:rPr>
          <w:rFonts w:cs="Arial"/>
          <w:b/>
          <w:bCs/>
        </w:rPr>
        <w:t>80</w:t>
      </w:r>
      <w:r w:rsidRPr="00BB6316">
        <w:rPr>
          <w:rFonts w:cs="Arial"/>
        </w:rPr>
        <w:t>, 184–185 (2014).</w:t>
      </w:r>
    </w:p>
    <w:p w14:paraId="16637754" w14:textId="77777777" w:rsidR="00BB6316" w:rsidRPr="00BB6316" w:rsidRDefault="00BB6316" w:rsidP="00BB6316">
      <w:pPr>
        <w:pStyle w:val="Bibliography"/>
        <w:rPr>
          <w:rFonts w:cs="Arial"/>
        </w:rPr>
      </w:pPr>
      <w:r w:rsidRPr="00BB6316">
        <w:rPr>
          <w:rFonts w:cs="Arial"/>
        </w:rPr>
        <w:t>27.</w:t>
      </w:r>
      <w:r w:rsidRPr="00BB6316">
        <w:rPr>
          <w:rFonts w:cs="Arial"/>
        </w:rPr>
        <w:tab/>
        <w:t xml:space="preserve">Briani, D. C., Palma, A. R. T., Vieira, E. M. &amp; Henriques, R. P. B. Post-fire succession of small mammals in the Cerrado of central Brazil. Biodivers. Conserv. </w:t>
      </w:r>
      <w:r w:rsidRPr="00BB6316">
        <w:rPr>
          <w:rFonts w:cs="Arial"/>
          <w:b/>
          <w:bCs/>
        </w:rPr>
        <w:t>13</w:t>
      </w:r>
      <w:r w:rsidRPr="00BB6316">
        <w:rPr>
          <w:rFonts w:cs="Arial"/>
        </w:rPr>
        <w:t>, 1023–1037 (2004).</w:t>
      </w:r>
    </w:p>
    <w:p w14:paraId="00E5A01F" w14:textId="77777777" w:rsidR="00BB6316" w:rsidRPr="00BB6316" w:rsidRDefault="00BB6316" w:rsidP="00BB6316">
      <w:pPr>
        <w:pStyle w:val="Bibliography"/>
        <w:rPr>
          <w:rFonts w:cs="Arial"/>
        </w:rPr>
      </w:pPr>
      <w:r w:rsidRPr="00BB6316">
        <w:rPr>
          <w:rFonts w:cs="Arial"/>
        </w:rPr>
        <w:t>28.</w:t>
      </w:r>
      <w:r w:rsidRPr="00BB6316">
        <w:rPr>
          <w:rFonts w:cs="Arial"/>
        </w:rPr>
        <w:tab/>
        <w:t xml:space="preserve">Luis, A. D., Douglass, R. J., Mills, J. N. &amp; Bjørnstad, O. N. The effect of seasonality, density and climate on the population dynamics of Montana deer mice, important reservoir hosts for Sin Nombre hantavirus. J. Anim. Ecol. </w:t>
      </w:r>
      <w:r w:rsidRPr="00BB6316">
        <w:rPr>
          <w:rFonts w:cs="Arial"/>
          <w:b/>
          <w:bCs/>
        </w:rPr>
        <w:t>79</w:t>
      </w:r>
      <w:r w:rsidRPr="00BB6316">
        <w:rPr>
          <w:rFonts w:cs="Arial"/>
        </w:rPr>
        <w:t>, 462–470 (2010).</w:t>
      </w:r>
    </w:p>
    <w:p w14:paraId="043C6722" w14:textId="77777777" w:rsidR="00BB6316" w:rsidRPr="00BB6316" w:rsidRDefault="00BB6316" w:rsidP="00BB6316">
      <w:pPr>
        <w:pStyle w:val="Bibliography"/>
        <w:rPr>
          <w:rFonts w:cs="Arial"/>
        </w:rPr>
      </w:pPr>
      <w:r w:rsidRPr="00BB6316">
        <w:rPr>
          <w:rFonts w:cs="Arial"/>
        </w:rPr>
        <w:t>29.</w:t>
      </w:r>
      <w:r w:rsidRPr="00BB6316">
        <w:rPr>
          <w:rFonts w:cs="Arial"/>
        </w:rPr>
        <w:tab/>
        <w:t>Masson-Delmotte, V., P. Zhai, A. Pirani, S.L., Connors, C. Péan, S. Berger, N. Caud, Y. Chen, L. Goldfarb, M.I. Gomis, M. Huang, K. Leitzell, E. Lonnoy, J.B.R. Matthews, T.K., &amp; Maycock, T. Waterfield, O. Yelekçi, R. Yu, and B. Zhou. Summary for Policymakers. In: Climate Change 2021: The Physical Science Basis. Contribution of Working Group I to the Sixth Assessment Report of the Intergovernmental Panel on Climate Change. https://www.ipcc.ch/report/ar6/wg1/downloads/report/IPCC_AR6_WGI_SPM_final.pdf (2021).</w:t>
      </w:r>
    </w:p>
    <w:p w14:paraId="1C4D3ABA" w14:textId="77777777" w:rsidR="00BB6316" w:rsidRPr="00BB6316" w:rsidRDefault="00BB6316" w:rsidP="00BB6316">
      <w:pPr>
        <w:pStyle w:val="Bibliography"/>
        <w:rPr>
          <w:rFonts w:cs="Arial"/>
        </w:rPr>
      </w:pPr>
      <w:r w:rsidRPr="00BB6316">
        <w:rPr>
          <w:rFonts w:cs="Arial"/>
        </w:rPr>
        <w:t>30.</w:t>
      </w:r>
      <w:r w:rsidRPr="00BB6316">
        <w:rPr>
          <w:rFonts w:cs="Arial"/>
        </w:rPr>
        <w:tab/>
        <w:t xml:space="preserve">Plowright, R. K. et al. Pathways to zoonotic spillover. Nat. Rev. Microbiol. </w:t>
      </w:r>
      <w:r w:rsidRPr="00BB6316">
        <w:rPr>
          <w:rFonts w:cs="Arial"/>
          <w:b/>
          <w:bCs/>
        </w:rPr>
        <w:t>15</w:t>
      </w:r>
      <w:r w:rsidRPr="00BB6316">
        <w:rPr>
          <w:rFonts w:cs="Arial"/>
        </w:rPr>
        <w:t>, 502–510 (2017).</w:t>
      </w:r>
    </w:p>
    <w:p w14:paraId="59D2B976" w14:textId="77777777" w:rsidR="00BB6316" w:rsidRPr="00BB6316" w:rsidRDefault="00BB6316" w:rsidP="00BB6316">
      <w:pPr>
        <w:pStyle w:val="Bibliography"/>
        <w:rPr>
          <w:rFonts w:cs="Arial"/>
        </w:rPr>
      </w:pPr>
      <w:r w:rsidRPr="00BB6316">
        <w:rPr>
          <w:rFonts w:cs="Arial"/>
        </w:rPr>
        <w:t>31.</w:t>
      </w:r>
      <w:r w:rsidRPr="00BB6316">
        <w:rPr>
          <w:rFonts w:cs="Arial"/>
        </w:rPr>
        <w:tab/>
        <w:t xml:space="preserve">Rodríguez-Morales, A. J., Bonilla-Aldana, D. K., Risquez, A., Paniz-Mondolfi, A. &amp; Suárez, J. A. Should we be concerned about Venezuelan hemorrhagic fever? – A reflection on its current situation in Venezuela and potential impact in Latin America amid the migration crisis. New Microbes New Infect. </w:t>
      </w:r>
      <w:r w:rsidRPr="00BB6316">
        <w:rPr>
          <w:rFonts w:cs="Arial"/>
          <w:b/>
          <w:bCs/>
        </w:rPr>
        <w:t>44</w:t>
      </w:r>
      <w:r w:rsidRPr="00BB6316">
        <w:rPr>
          <w:rFonts w:cs="Arial"/>
        </w:rPr>
        <w:t>, 100945 (2021).</w:t>
      </w:r>
    </w:p>
    <w:p w14:paraId="0421DBCB" w14:textId="77777777" w:rsidR="00BB6316" w:rsidRPr="00BB6316" w:rsidRDefault="00BB6316" w:rsidP="00BB6316">
      <w:pPr>
        <w:pStyle w:val="Bibliography"/>
        <w:rPr>
          <w:rFonts w:cs="Arial"/>
        </w:rPr>
      </w:pPr>
      <w:r w:rsidRPr="00BB6316">
        <w:rPr>
          <w:rFonts w:cs="Arial"/>
        </w:rPr>
        <w:t>32.</w:t>
      </w:r>
      <w:r w:rsidRPr="00BB6316">
        <w:rPr>
          <w:rFonts w:cs="Arial"/>
        </w:rPr>
        <w:tab/>
        <w:t xml:space="preserve">Kumar, S. et al. Recent developments on Junin virus, a causative agent for Argentine haemorrhagic fever. Rev. Med. Virol. </w:t>
      </w:r>
      <w:r w:rsidRPr="00BB6316">
        <w:rPr>
          <w:rFonts w:cs="Arial"/>
          <w:b/>
          <w:bCs/>
        </w:rPr>
        <w:t>33</w:t>
      </w:r>
      <w:r w:rsidRPr="00BB6316">
        <w:rPr>
          <w:rFonts w:cs="Arial"/>
        </w:rPr>
        <w:t>, (2023).</w:t>
      </w:r>
    </w:p>
    <w:p w14:paraId="21F9B68B" w14:textId="77777777" w:rsidR="00BB6316" w:rsidRPr="00BB6316" w:rsidRDefault="00BB6316" w:rsidP="00BB6316">
      <w:pPr>
        <w:pStyle w:val="Bibliography"/>
        <w:rPr>
          <w:rFonts w:cs="Arial"/>
        </w:rPr>
      </w:pPr>
      <w:r w:rsidRPr="00BB6316">
        <w:rPr>
          <w:rFonts w:cs="Arial"/>
        </w:rPr>
        <w:lastRenderedPageBreak/>
        <w:t>33.</w:t>
      </w:r>
      <w:r w:rsidRPr="00BB6316">
        <w:rPr>
          <w:rFonts w:cs="Arial"/>
        </w:rPr>
        <w:tab/>
        <w:t>Silva-Ramos, C. R. et al. Endemic Arenaviruses in Latin America. in Emerging Viruses in Latin America: Contemporary Virology (eds. Pujol, F. H. &amp; Paniz-Mondolfi, A. E.) 85–137 (Springer Nature Switzerland, Cham, 2024). doi:10.1007/978-3-031-68419-7_4.</w:t>
      </w:r>
    </w:p>
    <w:p w14:paraId="03DCA407" w14:textId="77777777" w:rsidR="00BB6316" w:rsidRPr="00BB6316" w:rsidRDefault="00BB6316" w:rsidP="00BB6316">
      <w:pPr>
        <w:pStyle w:val="Bibliography"/>
        <w:rPr>
          <w:rFonts w:cs="Arial"/>
        </w:rPr>
      </w:pPr>
      <w:r w:rsidRPr="00BB6316">
        <w:rPr>
          <w:rFonts w:cs="Arial"/>
        </w:rPr>
        <w:t>34.</w:t>
      </w:r>
      <w:r w:rsidRPr="00BB6316">
        <w:rPr>
          <w:rFonts w:cs="Arial"/>
        </w:rPr>
        <w:tab/>
        <w:t xml:space="preserve">Irwin, N. R., Bayerlová, M., Missa, O. &amp; Martínková, N. Complex patterns of host switching in New World arenaviruses. Mol. Ecol. </w:t>
      </w:r>
      <w:r w:rsidRPr="00BB6316">
        <w:rPr>
          <w:rFonts w:cs="Arial"/>
          <w:b/>
          <w:bCs/>
        </w:rPr>
        <w:t>21</w:t>
      </w:r>
      <w:r w:rsidRPr="00BB6316">
        <w:rPr>
          <w:rFonts w:cs="Arial"/>
        </w:rPr>
        <w:t>, 4137–4150 (2012).</w:t>
      </w:r>
    </w:p>
    <w:p w14:paraId="428D567E" w14:textId="77777777" w:rsidR="00BB6316" w:rsidRPr="00BB6316" w:rsidRDefault="00BB6316" w:rsidP="00BB6316">
      <w:pPr>
        <w:pStyle w:val="Bibliography"/>
        <w:rPr>
          <w:rFonts w:cs="Arial"/>
        </w:rPr>
      </w:pPr>
      <w:r w:rsidRPr="00BB6316">
        <w:rPr>
          <w:rFonts w:cs="Arial"/>
        </w:rPr>
        <w:t>35.</w:t>
      </w:r>
      <w:r w:rsidRPr="00BB6316">
        <w:rPr>
          <w:rFonts w:cs="Arial"/>
        </w:rPr>
        <w:tab/>
        <w:t xml:space="preserve">Ryan, S. J., Carlson, C. J., Mordecai, E. A. &amp; Johnson, L. R. Global expansion and redistribution of Aedes-borne virus transmission risk with climate change. PLoS Negl. Trop. Dis. </w:t>
      </w:r>
      <w:r w:rsidRPr="00BB6316">
        <w:rPr>
          <w:rFonts w:cs="Arial"/>
          <w:b/>
          <w:bCs/>
        </w:rPr>
        <w:t>13</w:t>
      </w:r>
      <w:r w:rsidRPr="00BB6316">
        <w:rPr>
          <w:rFonts w:cs="Arial"/>
        </w:rPr>
        <w:t>, e0007213 (2019).</w:t>
      </w:r>
    </w:p>
    <w:p w14:paraId="433BF138" w14:textId="77777777" w:rsidR="00BB6316" w:rsidRPr="00BB6316" w:rsidRDefault="00BB6316" w:rsidP="00BB6316">
      <w:pPr>
        <w:pStyle w:val="Bibliography"/>
        <w:rPr>
          <w:rFonts w:cs="Arial"/>
        </w:rPr>
      </w:pPr>
      <w:r w:rsidRPr="00BB6316">
        <w:rPr>
          <w:rFonts w:cs="Arial"/>
        </w:rPr>
        <w:t>36.</w:t>
      </w:r>
      <w:r w:rsidRPr="00BB6316">
        <w:rPr>
          <w:rFonts w:cs="Arial"/>
        </w:rPr>
        <w:tab/>
        <w:t xml:space="preserve">García-Peña, G. E. &amp; Rubio, A. V. Unveiling the impacts of land use on the phylogeography of zoonotic New World Hantaviruses. Ecography </w:t>
      </w:r>
      <w:r w:rsidRPr="00BB6316">
        <w:rPr>
          <w:rFonts w:cs="Arial"/>
          <w:b/>
          <w:bCs/>
        </w:rPr>
        <w:t>n/a</w:t>
      </w:r>
      <w:r w:rsidRPr="00BB6316">
        <w:rPr>
          <w:rFonts w:cs="Arial"/>
        </w:rPr>
        <w:t>, e06996 (2024).</w:t>
      </w:r>
    </w:p>
    <w:p w14:paraId="6DA1DC30" w14:textId="77777777" w:rsidR="00BB6316" w:rsidRPr="00BB6316" w:rsidRDefault="00BB6316" w:rsidP="00BB6316">
      <w:pPr>
        <w:pStyle w:val="Bibliography"/>
        <w:rPr>
          <w:rFonts w:cs="Arial"/>
        </w:rPr>
      </w:pPr>
      <w:r w:rsidRPr="00BB6316">
        <w:rPr>
          <w:rFonts w:cs="Arial"/>
        </w:rPr>
        <w:t>37.</w:t>
      </w:r>
      <w:r w:rsidRPr="00BB6316">
        <w:rPr>
          <w:rFonts w:cs="Arial"/>
        </w:rPr>
        <w:tab/>
        <w:t>Boucher, O. et al. IPSL 4AOP-v1-5 model output prepared for CMIP6 RFMIP. Earth System Grid Federation https://doi.org/10.22033/ESGF/CMIP6.12340 (2020).</w:t>
      </w:r>
    </w:p>
    <w:p w14:paraId="75891E63" w14:textId="77777777" w:rsidR="00BB6316" w:rsidRPr="00BB6316" w:rsidRDefault="00BB6316" w:rsidP="00BB6316">
      <w:pPr>
        <w:pStyle w:val="Bibliography"/>
        <w:rPr>
          <w:rFonts w:cs="Arial"/>
        </w:rPr>
      </w:pPr>
      <w:r w:rsidRPr="00BB6316">
        <w:rPr>
          <w:rFonts w:cs="Arial"/>
        </w:rPr>
        <w:t>38.</w:t>
      </w:r>
      <w:r w:rsidRPr="00BB6316">
        <w:rPr>
          <w:rFonts w:cs="Arial"/>
        </w:rPr>
        <w:tab/>
        <w:t xml:space="preserve">Salazar-Bravo, J. et al. Natural nidality in Bolivian hemorrhagic fever and the systematics of the reservoir species. Infect. Genet. Evol. </w:t>
      </w:r>
      <w:r w:rsidRPr="00BB6316">
        <w:rPr>
          <w:rFonts w:cs="Arial"/>
          <w:b/>
          <w:bCs/>
        </w:rPr>
        <w:t>1</w:t>
      </w:r>
      <w:r w:rsidRPr="00BB6316">
        <w:rPr>
          <w:rFonts w:cs="Arial"/>
        </w:rPr>
        <w:t>, 191–199 (2002).</w:t>
      </w:r>
    </w:p>
    <w:p w14:paraId="285FAD09" w14:textId="77777777" w:rsidR="00BB6316" w:rsidRPr="00BB6316" w:rsidRDefault="00BB6316" w:rsidP="00BB6316">
      <w:pPr>
        <w:pStyle w:val="Bibliography"/>
        <w:rPr>
          <w:rFonts w:cs="Arial"/>
        </w:rPr>
      </w:pPr>
      <w:r w:rsidRPr="00BB6316">
        <w:rPr>
          <w:rFonts w:cs="Arial"/>
        </w:rPr>
        <w:t>39.</w:t>
      </w:r>
      <w:r w:rsidRPr="00BB6316">
        <w:rPr>
          <w:rFonts w:cs="Arial"/>
        </w:rPr>
        <w:tab/>
        <w:t xml:space="preserve">Lendino, A., Castellanos, A. A., Pigott, D. M. &amp; Han, B. A. A review of emerging health threats from zoonotic New World mammarenaviruses. BMC Microbiol. </w:t>
      </w:r>
      <w:r w:rsidRPr="00BB6316">
        <w:rPr>
          <w:rFonts w:cs="Arial"/>
          <w:b/>
          <w:bCs/>
        </w:rPr>
        <w:t>24</w:t>
      </w:r>
      <w:r w:rsidRPr="00BB6316">
        <w:rPr>
          <w:rFonts w:cs="Arial"/>
        </w:rPr>
        <w:t>, 115 (2024).</w:t>
      </w:r>
    </w:p>
    <w:p w14:paraId="797DE97D" w14:textId="77777777" w:rsidR="00BB6316" w:rsidRPr="00BB6316" w:rsidRDefault="00BB6316" w:rsidP="00BB6316">
      <w:pPr>
        <w:pStyle w:val="Bibliography"/>
        <w:rPr>
          <w:rFonts w:cs="Arial"/>
        </w:rPr>
      </w:pPr>
      <w:r w:rsidRPr="00BB6316">
        <w:rPr>
          <w:rFonts w:cs="Arial"/>
        </w:rPr>
        <w:t>40.</w:t>
      </w:r>
      <w:r w:rsidRPr="00BB6316">
        <w:rPr>
          <w:rFonts w:cs="Arial"/>
        </w:rPr>
        <w:tab/>
        <w:t>Lord, R. D. Mammals of South America. (JHU Press, 2007).</w:t>
      </w:r>
    </w:p>
    <w:p w14:paraId="6E735B97" w14:textId="77777777" w:rsidR="00BB6316" w:rsidRPr="00BB6316" w:rsidRDefault="00BB6316" w:rsidP="00BB6316">
      <w:pPr>
        <w:pStyle w:val="Bibliography"/>
        <w:rPr>
          <w:rFonts w:cs="Arial"/>
        </w:rPr>
      </w:pPr>
      <w:r w:rsidRPr="00BB6316">
        <w:rPr>
          <w:rFonts w:cs="Arial"/>
        </w:rPr>
        <w:t>41.</w:t>
      </w:r>
      <w:r w:rsidRPr="00BB6316">
        <w:rPr>
          <w:rFonts w:cs="Arial"/>
        </w:rPr>
        <w:tab/>
        <w:t>Salazar-Bravo, J., Ruedas, L. A. &amp; Yates, T. L. Mammalian Reservoirs of Arenaviruses. in Arenaviruses I: The Epidemiology, Molecular and Cell Biology of Arenaviruses (ed. Oldstone, M. B. A.) 25–63 (Springer, Berlin, Heidelberg, 2002). doi:10.1007/978-3-642-56029-3_2.</w:t>
      </w:r>
    </w:p>
    <w:p w14:paraId="5A8DA15F" w14:textId="77777777" w:rsidR="00BB6316" w:rsidRPr="00BB6316" w:rsidRDefault="00BB6316" w:rsidP="00BB6316">
      <w:pPr>
        <w:pStyle w:val="Bibliography"/>
        <w:rPr>
          <w:rFonts w:cs="Arial"/>
        </w:rPr>
      </w:pPr>
      <w:r w:rsidRPr="00BB6316">
        <w:rPr>
          <w:rFonts w:cs="Arial"/>
        </w:rPr>
        <w:lastRenderedPageBreak/>
        <w:t>42.</w:t>
      </w:r>
      <w:r w:rsidRPr="00BB6316">
        <w:rPr>
          <w:rFonts w:cs="Arial"/>
        </w:rPr>
        <w:tab/>
        <w:t>Salazar-Bravo, Jorge, Salazar-Bravo, J. &amp; University, T. T. Revised Checklist of Bolivian Mammals. (Museum of Texas Tech University, Lubbock, TX, 2003). doi:10.5962/bhl.title.156816.</w:t>
      </w:r>
    </w:p>
    <w:p w14:paraId="06749A8C" w14:textId="77777777" w:rsidR="00BB6316" w:rsidRPr="00BB6316" w:rsidRDefault="00BB6316" w:rsidP="00BB6316">
      <w:pPr>
        <w:pStyle w:val="Bibliography"/>
        <w:rPr>
          <w:rFonts w:cs="Arial"/>
        </w:rPr>
      </w:pPr>
      <w:r w:rsidRPr="00BB6316">
        <w:rPr>
          <w:rFonts w:cs="Arial"/>
        </w:rPr>
        <w:t>43.</w:t>
      </w:r>
      <w:r w:rsidRPr="00BB6316">
        <w:rPr>
          <w:rFonts w:cs="Arial"/>
        </w:rPr>
        <w:tab/>
        <w:t xml:space="preserve">Jones, B. &amp; O’Neill, B. C. Spatially explicit global population scenarios consistent with the Shared Socioeconomic Pathways. Environ. Res. Lett. </w:t>
      </w:r>
      <w:r w:rsidRPr="00BB6316">
        <w:rPr>
          <w:rFonts w:cs="Arial"/>
          <w:b/>
          <w:bCs/>
        </w:rPr>
        <w:t>11</w:t>
      </w:r>
      <w:r w:rsidRPr="00BB6316">
        <w:rPr>
          <w:rFonts w:cs="Arial"/>
        </w:rPr>
        <w:t>, 084003 (2016).</w:t>
      </w:r>
    </w:p>
    <w:p w14:paraId="4259A8F4" w14:textId="77777777" w:rsidR="00BB6316" w:rsidRPr="00BB6316" w:rsidRDefault="00BB6316" w:rsidP="00BB6316">
      <w:pPr>
        <w:pStyle w:val="Bibliography"/>
        <w:rPr>
          <w:rFonts w:cs="Arial"/>
        </w:rPr>
      </w:pPr>
      <w:r w:rsidRPr="00BB6316">
        <w:rPr>
          <w:rFonts w:cs="Arial"/>
        </w:rPr>
        <w:t>44.</w:t>
      </w:r>
      <w:r w:rsidRPr="00BB6316">
        <w:rPr>
          <w:rFonts w:cs="Arial"/>
        </w:rPr>
        <w:tab/>
        <w:t xml:space="preserve">Porcasi, X. et al. Predictive distribution maps of rodent reservoir species of zoonoses in Southern America. Mastozool. Neotropical </w:t>
      </w:r>
      <w:r w:rsidRPr="00BB6316">
        <w:rPr>
          <w:rFonts w:cs="Arial"/>
          <w:b/>
          <w:bCs/>
        </w:rPr>
        <w:t>12</w:t>
      </w:r>
      <w:r w:rsidRPr="00BB6316">
        <w:rPr>
          <w:rFonts w:cs="Arial"/>
        </w:rPr>
        <w:t>, 199–216 (2005).</w:t>
      </w:r>
    </w:p>
    <w:p w14:paraId="04B3660C" w14:textId="77777777" w:rsidR="00BB6316" w:rsidRPr="00BB6316" w:rsidRDefault="00BB6316" w:rsidP="00BB6316">
      <w:pPr>
        <w:pStyle w:val="Bibliography"/>
        <w:rPr>
          <w:rFonts w:cs="Arial"/>
        </w:rPr>
      </w:pPr>
      <w:r w:rsidRPr="00BB6316">
        <w:rPr>
          <w:rFonts w:cs="Arial"/>
        </w:rPr>
        <w:t>45.</w:t>
      </w:r>
      <w:r w:rsidRPr="00BB6316">
        <w:rPr>
          <w:rFonts w:cs="Arial"/>
        </w:rPr>
        <w:tab/>
        <w:t xml:space="preserve">Tsui, J. L.-H. et al. Impacts of climate change-related human migration on infectious diseases. Nat. Clim. Change </w:t>
      </w:r>
      <w:r w:rsidRPr="00BB6316">
        <w:rPr>
          <w:rFonts w:cs="Arial"/>
          <w:b/>
          <w:bCs/>
        </w:rPr>
        <w:t>14</w:t>
      </w:r>
      <w:r w:rsidRPr="00BB6316">
        <w:rPr>
          <w:rFonts w:cs="Arial"/>
        </w:rPr>
        <w:t>, 793–802 (2024).</w:t>
      </w:r>
    </w:p>
    <w:p w14:paraId="715E7FD2" w14:textId="77777777" w:rsidR="00BB6316" w:rsidRPr="00BB6316" w:rsidRDefault="00BB6316" w:rsidP="00BB6316">
      <w:pPr>
        <w:pStyle w:val="Bibliography"/>
        <w:rPr>
          <w:rFonts w:cs="Arial"/>
        </w:rPr>
      </w:pPr>
      <w:r w:rsidRPr="00BB6316">
        <w:rPr>
          <w:rFonts w:cs="Arial"/>
        </w:rPr>
        <w:t>46.</w:t>
      </w:r>
      <w:r w:rsidRPr="00BB6316">
        <w:rPr>
          <w:rFonts w:cs="Arial"/>
        </w:rPr>
        <w:tab/>
        <w:t>Mills, J. N. &amp; Childs, J. E. Ecologic Studies of Rodent Reservoirs: Their Relevance for Human Health - Volume 4, Number 4—December 1998 - Emerging Infectious Diseases journal - CDC. doi:10.3201/eid0404.980403.</w:t>
      </w:r>
    </w:p>
    <w:p w14:paraId="515A9499" w14:textId="77777777" w:rsidR="00BB6316" w:rsidRPr="00BB6316" w:rsidRDefault="00BB6316" w:rsidP="00BB6316">
      <w:pPr>
        <w:pStyle w:val="Bibliography"/>
        <w:rPr>
          <w:rFonts w:cs="Arial"/>
        </w:rPr>
      </w:pPr>
      <w:r w:rsidRPr="00BB6316">
        <w:rPr>
          <w:rFonts w:cs="Arial"/>
        </w:rPr>
        <w:t>47.</w:t>
      </w:r>
      <w:r w:rsidRPr="00BB6316">
        <w:rPr>
          <w:rFonts w:cs="Arial"/>
        </w:rPr>
        <w:tab/>
        <w:t xml:space="preserve">Mills, J. N. et al. A Longitudinal Study of Junin Virus Activity in the Rodent Reservoir of Agrentine Hemorrhagic Fever. Am. J. Trop. Med. Hyg. </w:t>
      </w:r>
      <w:r w:rsidRPr="00BB6316">
        <w:rPr>
          <w:rFonts w:cs="Arial"/>
          <w:b/>
          <w:bCs/>
        </w:rPr>
        <w:t>47</w:t>
      </w:r>
      <w:r w:rsidRPr="00BB6316">
        <w:rPr>
          <w:rFonts w:cs="Arial"/>
        </w:rPr>
        <w:t>, 749–763 (1992).</w:t>
      </w:r>
    </w:p>
    <w:p w14:paraId="1B038E6C" w14:textId="77777777" w:rsidR="00BB6316" w:rsidRPr="00BB6316" w:rsidRDefault="00BB6316" w:rsidP="00BB6316">
      <w:pPr>
        <w:pStyle w:val="Bibliography"/>
        <w:rPr>
          <w:rFonts w:cs="Arial"/>
        </w:rPr>
      </w:pPr>
      <w:r w:rsidRPr="00BB6316">
        <w:rPr>
          <w:rFonts w:cs="Arial"/>
        </w:rPr>
        <w:t>48.</w:t>
      </w:r>
      <w:r w:rsidRPr="00BB6316">
        <w:rPr>
          <w:rFonts w:cs="Arial"/>
        </w:rPr>
        <w:tab/>
        <w:t xml:space="preserve">Polop, F. et al. On the relationship between the environmental history and the epidemiological situation of Argentine hemorrhagic fever. Ecol. Res. </w:t>
      </w:r>
      <w:r w:rsidRPr="00BB6316">
        <w:rPr>
          <w:rFonts w:cs="Arial"/>
          <w:b/>
          <w:bCs/>
        </w:rPr>
        <w:t>23</w:t>
      </w:r>
      <w:r w:rsidRPr="00BB6316">
        <w:rPr>
          <w:rFonts w:cs="Arial"/>
        </w:rPr>
        <w:t>, 217–225 (2008).</w:t>
      </w:r>
    </w:p>
    <w:p w14:paraId="727B7ABB" w14:textId="77777777" w:rsidR="00BB6316" w:rsidRPr="00BB6316" w:rsidRDefault="00BB6316" w:rsidP="00BB6316">
      <w:pPr>
        <w:pStyle w:val="Bibliography"/>
        <w:rPr>
          <w:rFonts w:cs="Arial"/>
        </w:rPr>
      </w:pPr>
      <w:r w:rsidRPr="00BB6316">
        <w:rPr>
          <w:rFonts w:cs="Arial"/>
        </w:rPr>
        <w:t>49.</w:t>
      </w:r>
      <w:r w:rsidRPr="00BB6316">
        <w:rPr>
          <w:rFonts w:cs="Arial"/>
        </w:rPr>
        <w:tab/>
        <w:t xml:space="preserve">Tapia-Ramírez, G. et al. A Review of Mammarenaviruses and Rodent Reservoirs in the Americas. EcoHealth </w:t>
      </w:r>
      <w:r w:rsidRPr="00BB6316">
        <w:rPr>
          <w:rFonts w:cs="Arial"/>
          <w:b/>
          <w:bCs/>
        </w:rPr>
        <w:t>19</w:t>
      </w:r>
      <w:r w:rsidRPr="00BB6316">
        <w:rPr>
          <w:rFonts w:cs="Arial"/>
        </w:rPr>
        <w:t>, 22–39 (2022).</w:t>
      </w:r>
    </w:p>
    <w:p w14:paraId="06204C4D" w14:textId="77777777" w:rsidR="00BB6316" w:rsidRPr="00BB6316" w:rsidRDefault="00BB6316" w:rsidP="00BB6316">
      <w:pPr>
        <w:pStyle w:val="Bibliography"/>
        <w:rPr>
          <w:rFonts w:cs="Arial"/>
        </w:rPr>
      </w:pPr>
      <w:r w:rsidRPr="00BB6316">
        <w:rPr>
          <w:rFonts w:cs="Arial"/>
        </w:rPr>
        <w:t>50.</w:t>
      </w:r>
      <w:r w:rsidRPr="00BB6316">
        <w:rPr>
          <w:rFonts w:cs="Arial"/>
        </w:rPr>
        <w:tab/>
        <w:t xml:space="preserve">McMahon, S. M. et al. Improving assessment and modelling of climate change impacts on global terrestrial biodiversity. Trends Ecol. Evol. </w:t>
      </w:r>
      <w:r w:rsidRPr="00BB6316">
        <w:rPr>
          <w:rFonts w:cs="Arial"/>
          <w:b/>
          <w:bCs/>
        </w:rPr>
        <w:t>26</w:t>
      </w:r>
      <w:r w:rsidRPr="00BB6316">
        <w:rPr>
          <w:rFonts w:cs="Arial"/>
        </w:rPr>
        <w:t>, 249–259 (2011).</w:t>
      </w:r>
    </w:p>
    <w:p w14:paraId="201BDCE6" w14:textId="77777777" w:rsidR="00BB6316" w:rsidRPr="00BB6316" w:rsidRDefault="00BB6316" w:rsidP="00BB6316">
      <w:pPr>
        <w:pStyle w:val="Bibliography"/>
        <w:rPr>
          <w:rFonts w:cs="Arial"/>
        </w:rPr>
      </w:pPr>
      <w:r w:rsidRPr="00BB6316">
        <w:rPr>
          <w:rFonts w:cs="Arial"/>
        </w:rPr>
        <w:t>51.</w:t>
      </w:r>
      <w:r w:rsidRPr="00BB6316">
        <w:rPr>
          <w:rFonts w:cs="Arial"/>
        </w:rPr>
        <w:tab/>
        <w:t xml:space="preserve">Pecl, G. T. et al. Biodiversity redistribution under climate change: Impacts on ecosystems and human well-being. Science </w:t>
      </w:r>
      <w:r w:rsidRPr="00BB6316">
        <w:rPr>
          <w:rFonts w:cs="Arial"/>
          <w:b/>
          <w:bCs/>
        </w:rPr>
        <w:t>355</w:t>
      </w:r>
      <w:r w:rsidRPr="00BB6316">
        <w:rPr>
          <w:rFonts w:cs="Arial"/>
        </w:rPr>
        <w:t>, (2017).</w:t>
      </w:r>
    </w:p>
    <w:p w14:paraId="67F61C80" w14:textId="77777777" w:rsidR="00BB6316" w:rsidRPr="00BB6316" w:rsidRDefault="00BB6316" w:rsidP="00BB6316">
      <w:pPr>
        <w:pStyle w:val="Bibliography"/>
        <w:rPr>
          <w:rFonts w:cs="Arial"/>
        </w:rPr>
      </w:pPr>
      <w:r w:rsidRPr="00BB6316">
        <w:rPr>
          <w:rFonts w:cs="Arial"/>
        </w:rPr>
        <w:lastRenderedPageBreak/>
        <w:t>52.</w:t>
      </w:r>
      <w:r w:rsidRPr="00BB6316">
        <w:rPr>
          <w:rFonts w:cs="Arial"/>
        </w:rPr>
        <w:tab/>
        <w:t xml:space="preserve">Delgado, R. C., De Santana, R. O., Gelsleichter, Y. A. &amp; Pereira, M. G. Degradation of South American biomes: What to expect for the future? Environ. Impact Assess. Rev. </w:t>
      </w:r>
      <w:r w:rsidRPr="00BB6316">
        <w:rPr>
          <w:rFonts w:cs="Arial"/>
          <w:b/>
          <w:bCs/>
        </w:rPr>
        <w:t>96</w:t>
      </w:r>
      <w:r w:rsidRPr="00BB6316">
        <w:rPr>
          <w:rFonts w:cs="Arial"/>
        </w:rPr>
        <w:t>, 106815 (2022).</w:t>
      </w:r>
    </w:p>
    <w:p w14:paraId="67B03623" w14:textId="77777777" w:rsidR="00BB6316" w:rsidRPr="00BB6316" w:rsidRDefault="00BB6316" w:rsidP="00BB6316">
      <w:pPr>
        <w:pStyle w:val="Bibliography"/>
        <w:rPr>
          <w:rFonts w:cs="Arial"/>
        </w:rPr>
      </w:pPr>
      <w:r w:rsidRPr="00BB6316">
        <w:rPr>
          <w:rFonts w:cs="Arial"/>
        </w:rPr>
        <w:t>53.</w:t>
      </w:r>
      <w:r w:rsidRPr="00BB6316">
        <w:rPr>
          <w:rFonts w:cs="Arial"/>
        </w:rPr>
        <w:tab/>
        <w:t xml:space="preserve">El-Gabbas, A. &amp; Dormann, C. F. Wrong, but useful: regional species distribution models may not be improved by range-wide data under biased sampling. Ecol. Evol. </w:t>
      </w:r>
      <w:r w:rsidRPr="00BB6316">
        <w:rPr>
          <w:rFonts w:cs="Arial"/>
          <w:b/>
          <w:bCs/>
        </w:rPr>
        <w:t>8</w:t>
      </w:r>
      <w:r w:rsidRPr="00BB6316">
        <w:rPr>
          <w:rFonts w:cs="Arial"/>
        </w:rPr>
        <w:t>, 2196–2206 (2018).</w:t>
      </w:r>
    </w:p>
    <w:p w14:paraId="6E19BC2C" w14:textId="77777777" w:rsidR="00BB6316" w:rsidRPr="00BB6316" w:rsidRDefault="00BB6316" w:rsidP="00BB6316">
      <w:pPr>
        <w:pStyle w:val="Bibliography"/>
        <w:rPr>
          <w:rFonts w:cs="Arial"/>
        </w:rPr>
      </w:pPr>
      <w:r w:rsidRPr="00BB6316">
        <w:rPr>
          <w:rFonts w:cs="Arial"/>
        </w:rPr>
        <w:t>54.</w:t>
      </w:r>
      <w:r w:rsidRPr="00BB6316">
        <w:rPr>
          <w:rFonts w:cs="Arial"/>
        </w:rPr>
        <w:tab/>
        <w:t xml:space="preserve">Elith, J. &amp; Leathwick, J. R. Species Distribution Models: Ecological Explanation and Prediction Across Space and Time. Annu. Rev. Ecol. Evol. Syst. </w:t>
      </w:r>
      <w:r w:rsidRPr="00BB6316">
        <w:rPr>
          <w:rFonts w:cs="Arial"/>
          <w:b/>
          <w:bCs/>
        </w:rPr>
        <w:t>40</w:t>
      </w:r>
      <w:r w:rsidRPr="00BB6316">
        <w:rPr>
          <w:rFonts w:cs="Arial"/>
        </w:rPr>
        <w:t>, 677–697 (2009).</w:t>
      </w:r>
    </w:p>
    <w:p w14:paraId="6C54CD8E" w14:textId="77777777" w:rsidR="00BB6316" w:rsidRPr="00BB6316" w:rsidRDefault="00BB6316" w:rsidP="00BB6316">
      <w:pPr>
        <w:pStyle w:val="Bibliography"/>
        <w:rPr>
          <w:rFonts w:cs="Arial"/>
        </w:rPr>
      </w:pPr>
      <w:r w:rsidRPr="00BB6316">
        <w:rPr>
          <w:rFonts w:cs="Arial"/>
        </w:rPr>
        <w:t>55.</w:t>
      </w:r>
      <w:r w:rsidRPr="00BB6316">
        <w:rPr>
          <w:rFonts w:cs="Arial"/>
        </w:rPr>
        <w:tab/>
        <w:t xml:space="preserve">Guillaumot, C., Martin, A., Eléaume, M. &amp; Saucède, T. Methods for improving species distribution models in data-poor areas: example of sub-Antarctic benthic species on the Kerguelen Plateau. Mar. Ecol. Prog. Ser. </w:t>
      </w:r>
      <w:r w:rsidRPr="00BB6316">
        <w:rPr>
          <w:rFonts w:cs="Arial"/>
          <w:b/>
          <w:bCs/>
        </w:rPr>
        <w:t>594</w:t>
      </w:r>
      <w:r w:rsidRPr="00BB6316">
        <w:rPr>
          <w:rFonts w:cs="Arial"/>
        </w:rPr>
        <w:t>, 149–164 (2018).</w:t>
      </w:r>
    </w:p>
    <w:p w14:paraId="0C5EBE3F" w14:textId="77777777" w:rsidR="00BB6316" w:rsidRPr="00BB6316" w:rsidRDefault="00BB6316" w:rsidP="00BB6316">
      <w:pPr>
        <w:pStyle w:val="Bibliography"/>
        <w:rPr>
          <w:rFonts w:cs="Arial"/>
        </w:rPr>
      </w:pPr>
      <w:r w:rsidRPr="00BB6316">
        <w:rPr>
          <w:rFonts w:cs="Arial"/>
        </w:rPr>
        <w:t>56.</w:t>
      </w:r>
      <w:r w:rsidRPr="00BB6316">
        <w:rPr>
          <w:rFonts w:cs="Arial"/>
        </w:rPr>
        <w:tab/>
        <w:t xml:space="preserve">Wisz, M. S. et al. Effects of sample size on the performance of species distribution models. Divers. Distrib. </w:t>
      </w:r>
      <w:r w:rsidRPr="00BB6316">
        <w:rPr>
          <w:rFonts w:cs="Arial"/>
          <w:b/>
          <w:bCs/>
        </w:rPr>
        <w:t>14</w:t>
      </w:r>
      <w:r w:rsidRPr="00BB6316">
        <w:rPr>
          <w:rFonts w:cs="Arial"/>
        </w:rPr>
        <w:t>, 763–773 (2008).</w:t>
      </w:r>
    </w:p>
    <w:p w14:paraId="29B51B87" w14:textId="77777777" w:rsidR="00BB6316" w:rsidRPr="00BB6316" w:rsidRDefault="00BB6316" w:rsidP="00BB6316">
      <w:pPr>
        <w:pStyle w:val="Bibliography"/>
        <w:rPr>
          <w:rFonts w:cs="Arial"/>
        </w:rPr>
      </w:pPr>
      <w:r w:rsidRPr="00BB6316">
        <w:rPr>
          <w:rFonts w:cs="Arial"/>
        </w:rPr>
        <w:t>57.</w:t>
      </w:r>
      <w:r w:rsidRPr="00BB6316">
        <w:rPr>
          <w:rFonts w:cs="Arial"/>
        </w:rPr>
        <w:tab/>
        <w:t xml:space="preserve">Grenouillet, G., Buisson, L., Casajus, N. &amp; Lek, S. Ensemble modelling of species distribution: the effects of geographical and environmental ranges. Ecography </w:t>
      </w:r>
      <w:r w:rsidRPr="00BB6316">
        <w:rPr>
          <w:rFonts w:cs="Arial"/>
          <w:b/>
          <w:bCs/>
        </w:rPr>
        <w:t>34</w:t>
      </w:r>
      <w:r w:rsidRPr="00BB6316">
        <w:rPr>
          <w:rFonts w:cs="Arial"/>
        </w:rPr>
        <w:t>, 9–17 (2011).</w:t>
      </w:r>
    </w:p>
    <w:p w14:paraId="23EDDD11" w14:textId="77777777" w:rsidR="00BB6316" w:rsidRPr="00BB6316" w:rsidRDefault="00BB6316" w:rsidP="00BB6316">
      <w:pPr>
        <w:pStyle w:val="Bibliography"/>
        <w:rPr>
          <w:rFonts w:cs="Arial"/>
        </w:rPr>
      </w:pPr>
      <w:r w:rsidRPr="00BB6316">
        <w:rPr>
          <w:rFonts w:cs="Arial"/>
        </w:rPr>
        <w:t>58.</w:t>
      </w:r>
      <w:r w:rsidRPr="00BB6316">
        <w:rPr>
          <w:rFonts w:cs="Arial"/>
        </w:rPr>
        <w:tab/>
        <w:t xml:space="preserve">Guo, C. et al. Uncertainty in ensemble modelling of large-scale species distribution: Effects from species characteristics and model techniques. Ecol. Model. </w:t>
      </w:r>
      <w:r w:rsidRPr="00BB6316">
        <w:rPr>
          <w:rFonts w:cs="Arial"/>
          <w:b/>
          <w:bCs/>
        </w:rPr>
        <w:t>306</w:t>
      </w:r>
      <w:r w:rsidRPr="00BB6316">
        <w:rPr>
          <w:rFonts w:cs="Arial"/>
        </w:rPr>
        <w:t>, 67–75 (2015).</w:t>
      </w:r>
    </w:p>
    <w:p w14:paraId="7746928A" w14:textId="77777777" w:rsidR="00BB6316" w:rsidRPr="00BB6316" w:rsidRDefault="00BB6316" w:rsidP="00BB6316">
      <w:pPr>
        <w:pStyle w:val="Bibliography"/>
        <w:rPr>
          <w:rFonts w:cs="Arial"/>
        </w:rPr>
      </w:pPr>
      <w:r w:rsidRPr="00BB6316">
        <w:rPr>
          <w:rFonts w:cs="Arial"/>
        </w:rPr>
        <w:t>59.</w:t>
      </w:r>
      <w:r w:rsidRPr="00BB6316">
        <w:rPr>
          <w:rFonts w:cs="Arial"/>
        </w:rPr>
        <w:tab/>
        <w:t xml:space="preserve">Kopsco, H. L., Smith, R. L. &amp; Halsey, S. J. A Scoping Review of Species Distribution Modeling Methods for Tick Vectors. Front. Ecol. Evol. </w:t>
      </w:r>
      <w:r w:rsidRPr="00BB6316">
        <w:rPr>
          <w:rFonts w:cs="Arial"/>
          <w:b/>
          <w:bCs/>
        </w:rPr>
        <w:t>10</w:t>
      </w:r>
      <w:r w:rsidRPr="00BB6316">
        <w:rPr>
          <w:rFonts w:cs="Arial"/>
        </w:rPr>
        <w:t>, (2022).</w:t>
      </w:r>
    </w:p>
    <w:p w14:paraId="6970AF44" w14:textId="77777777" w:rsidR="00BB6316" w:rsidRPr="00BB6316" w:rsidRDefault="00BB6316" w:rsidP="00BB6316">
      <w:pPr>
        <w:pStyle w:val="Bibliography"/>
        <w:rPr>
          <w:rFonts w:cs="Arial"/>
        </w:rPr>
      </w:pPr>
      <w:r w:rsidRPr="00BB6316">
        <w:rPr>
          <w:rFonts w:cs="Arial"/>
        </w:rPr>
        <w:t>60.</w:t>
      </w:r>
      <w:r w:rsidRPr="00BB6316">
        <w:rPr>
          <w:rFonts w:cs="Arial"/>
        </w:rPr>
        <w:tab/>
        <w:t>Rodriguez-Morales, A. J., Castañeda-Hernández, D. M., Escalera-Antezana, J. P. &amp; Alvarado-Arnez, L. E. Organisms of Concern But Not Foodborne or Confirmed Foodborne: Bolivian Hemorrhagic Fever Virus (Machupo Virus)</w:t>
      </w:r>
      <w:r w:rsidRPr="00BB6316">
        <w:rPr>
          <w:rFonts w:ascii="Segoe UI Symbol" w:hAnsi="Segoe UI Symbol" w:cs="Segoe UI Symbol"/>
        </w:rPr>
        <w:t>☆</w:t>
      </w:r>
      <w:r w:rsidRPr="00BB6316">
        <w:rPr>
          <w:rFonts w:cs="Arial"/>
        </w:rPr>
        <w:t>. in Reference Module in Food Science (Elsevier, 2019). doi:10.1016/B978-0-08-100596-5.22639-5.</w:t>
      </w:r>
    </w:p>
    <w:p w14:paraId="2300BC91" w14:textId="77777777" w:rsidR="00BB6316" w:rsidRPr="00BB6316" w:rsidRDefault="00BB6316" w:rsidP="00BB6316">
      <w:pPr>
        <w:pStyle w:val="Bibliography"/>
        <w:rPr>
          <w:rFonts w:cs="Arial"/>
        </w:rPr>
      </w:pPr>
      <w:r w:rsidRPr="00BB6316">
        <w:rPr>
          <w:rFonts w:cs="Arial"/>
        </w:rPr>
        <w:lastRenderedPageBreak/>
        <w:t>61.</w:t>
      </w:r>
      <w:r w:rsidRPr="00BB6316">
        <w:rPr>
          <w:rFonts w:cs="Arial"/>
        </w:rPr>
        <w:tab/>
        <w:t xml:space="preserve">Vallejos-Garrido, P. et al. The importance of the Andes in the evolutionary radiation of Sigmodontinae (Rodentia, Cricetidae), the most diverse group of mammals in the Neotropics. Sci. Rep. </w:t>
      </w:r>
      <w:r w:rsidRPr="00BB6316">
        <w:rPr>
          <w:rFonts w:cs="Arial"/>
          <w:b/>
          <w:bCs/>
        </w:rPr>
        <w:t>13</w:t>
      </w:r>
      <w:r w:rsidRPr="00BB6316">
        <w:rPr>
          <w:rFonts w:cs="Arial"/>
        </w:rPr>
        <w:t>, 2207 (2023).</w:t>
      </w:r>
    </w:p>
    <w:p w14:paraId="6E4EB9A0" w14:textId="77777777" w:rsidR="00BB6316" w:rsidRPr="00BB6316" w:rsidRDefault="00BB6316" w:rsidP="00BB6316">
      <w:pPr>
        <w:pStyle w:val="Bibliography"/>
        <w:rPr>
          <w:rFonts w:cs="Arial"/>
        </w:rPr>
      </w:pPr>
      <w:r w:rsidRPr="00BB6316">
        <w:rPr>
          <w:rFonts w:cs="Arial"/>
        </w:rPr>
        <w:t>62.</w:t>
      </w:r>
      <w:r w:rsidRPr="00BB6316">
        <w:rPr>
          <w:rFonts w:cs="Arial"/>
        </w:rPr>
        <w:tab/>
        <w:t xml:space="preserve">Han, B. A., O’Regan, S. M., Paul Schmidt, J. &amp; Drake, J. M. Integrating data mining and transmission theory in the ecology of infectious diseases. Ecol. Lett. </w:t>
      </w:r>
      <w:r w:rsidRPr="00BB6316">
        <w:rPr>
          <w:rFonts w:cs="Arial"/>
          <w:b/>
          <w:bCs/>
        </w:rPr>
        <w:t>23</w:t>
      </w:r>
      <w:r w:rsidRPr="00BB6316">
        <w:rPr>
          <w:rFonts w:cs="Arial"/>
        </w:rPr>
        <w:t>, 1178–1188 (2020).</w:t>
      </w:r>
    </w:p>
    <w:p w14:paraId="5D341CBE" w14:textId="77777777" w:rsidR="00BB6316" w:rsidRPr="00BB6316" w:rsidRDefault="00BB6316" w:rsidP="00BB6316">
      <w:pPr>
        <w:pStyle w:val="Bibliography"/>
        <w:rPr>
          <w:rFonts w:cs="Arial"/>
        </w:rPr>
      </w:pPr>
      <w:r w:rsidRPr="00BB6316">
        <w:rPr>
          <w:rFonts w:cs="Arial"/>
        </w:rPr>
        <w:t>63.</w:t>
      </w:r>
      <w:r w:rsidRPr="00BB6316">
        <w:rPr>
          <w:rFonts w:cs="Arial"/>
        </w:rPr>
        <w:tab/>
        <w:t xml:space="preserve">Dobson, A. Population Dynamics of Pathogens with Multiple Host Species. Am. Nat. </w:t>
      </w:r>
      <w:r w:rsidRPr="00BB6316">
        <w:rPr>
          <w:rFonts w:cs="Arial"/>
          <w:b/>
          <w:bCs/>
        </w:rPr>
        <w:t>164</w:t>
      </w:r>
      <w:r w:rsidRPr="00BB6316">
        <w:rPr>
          <w:rFonts w:cs="Arial"/>
        </w:rPr>
        <w:t>, S64–S78 (2004).</w:t>
      </w:r>
    </w:p>
    <w:p w14:paraId="333F9B56" w14:textId="77777777" w:rsidR="00BB6316" w:rsidRPr="00BB6316" w:rsidRDefault="00BB6316" w:rsidP="00BB6316">
      <w:pPr>
        <w:pStyle w:val="Bibliography"/>
        <w:rPr>
          <w:rFonts w:cs="Arial"/>
        </w:rPr>
      </w:pPr>
      <w:r w:rsidRPr="00BB6316">
        <w:rPr>
          <w:rFonts w:cs="Arial"/>
        </w:rPr>
        <w:t>64.</w:t>
      </w:r>
      <w:r w:rsidRPr="00BB6316">
        <w:rPr>
          <w:rFonts w:cs="Arial"/>
        </w:rPr>
        <w:tab/>
        <w:t>Milazzo, M. L. et al. Transmission of Guanarito and Pirital Viruses among Wild Rodents, Venezuela - Volume 17, Number 12—December 2011 - Emerging Infectious Diseases journal - CDC. doi:10.3201/eid1712.110393.</w:t>
      </w:r>
    </w:p>
    <w:p w14:paraId="2A3704D1" w14:textId="77777777" w:rsidR="00BB6316" w:rsidRPr="00BB6316" w:rsidRDefault="00BB6316" w:rsidP="00BB6316">
      <w:pPr>
        <w:pStyle w:val="Bibliography"/>
        <w:rPr>
          <w:rFonts w:cs="Arial"/>
        </w:rPr>
      </w:pPr>
      <w:r w:rsidRPr="00BB6316">
        <w:rPr>
          <w:rFonts w:cs="Arial"/>
        </w:rPr>
        <w:t>65.</w:t>
      </w:r>
      <w:r w:rsidRPr="00BB6316">
        <w:rPr>
          <w:rFonts w:cs="Arial"/>
        </w:rPr>
        <w:tab/>
        <w:t xml:space="preserve">Tesh, R. B. et al. Field studies on the epidemiology of Venezuelan hemorrhagic fever: implication of the cotton rat Sigmodon alstoni as the probable rodent reservoir. Am. J. Trop. Med. Hyg. </w:t>
      </w:r>
      <w:r w:rsidRPr="00BB6316">
        <w:rPr>
          <w:rFonts w:cs="Arial"/>
          <w:b/>
          <w:bCs/>
        </w:rPr>
        <w:t>49</w:t>
      </w:r>
      <w:r w:rsidRPr="00BB6316">
        <w:rPr>
          <w:rFonts w:cs="Arial"/>
        </w:rPr>
        <w:t>, 227–235 (1993).</w:t>
      </w:r>
    </w:p>
    <w:p w14:paraId="1BC07FD9" w14:textId="77777777" w:rsidR="00BB6316" w:rsidRPr="00BB6316" w:rsidRDefault="00BB6316" w:rsidP="00BB6316">
      <w:pPr>
        <w:pStyle w:val="Bibliography"/>
        <w:rPr>
          <w:rFonts w:cs="Arial"/>
        </w:rPr>
      </w:pPr>
      <w:r w:rsidRPr="00BB6316">
        <w:rPr>
          <w:rFonts w:cs="Arial"/>
        </w:rPr>
        <w:t>66.</w:t>
      </w:r>
      <w:r w:rsidRPr="00BB6316">
        <w:rPr>
          <w:rFonts w:cs="Arial"/>
        </w:rPr>
        <w:tab/>
        <w:t xml:space="preserve">Weaver, S. C. et al. Guanarito Virus (Arenaviridae) Isolates from Endemic and Outlying Localities in Venezuela: Sequence Comparisons among and within Strains Isolated from Venezuelan Hemorrhagic Fever Patients and Rodents. Virology </w:t>
      </w:r>
      <w:r w:rsidRPr="00BB6316">
        <w:rPr>
          <w:rFonts w:cs="Arial"/>
          <w:b/>
          <w:bCs/>
        </w:rPr>
        <w:t>266</w:t>
      </w:r>
      <w:r w:rsidRPr="00BB6316">
        <w:rPr>
          <w:rFonts w:cs="Arial"/>
        </w:rPr>
        <w:t>, 189–195 (2000).</w:t>
      </w:r>
    </w:p>
    <w:p w14:paraId="42F56AF8" w14:textId="77777777" w:rsidR="00BB6316" w:rsidRPr="00BB6316" w:rsidRDefault="00BB6316" w:rsidP="00BB6316">
      <w:pPr>
        <w:pStyle w:val="Bibliography"/>
        <w:rPr>
          <w:rFonts w:cs="Arial"/>
        </w:rPr>
      </w:pPr>
      <w:r w:rsidRPr="00BB6316">
        <w:rPr>
          <w:rFonts w:cs="Arial"/>
        </w:rPr>
        <w:t>67.</w:t>
      </w:r>
      <w:r w:rsidRPr="00BB6316">
        <w:rPr>
          <w:rFonts w:cs="Arial"/>
        </w:rPr>
        <w:tab/>
        <w:t xml:space="preserve">Morales, M. A. et al. Evaluation of an enzyme-linked immunosorbent assay for detection of antibodies to Junin virus in rodents. J. Virol. Methods </w:t>
      </w:r>
      <w:r w:rsidRPr="00BB6316">
        <w:rPr>
          <w:rFonts w:cs="Arial"/>
          <w:b/>
          <w:bCs/>
        </w:rPr>
        <w:t>103</w:t>
      </w:r>
      <w:r w:rsidRPr="00BB6316">
        <w:rPr>
          <w:rFonts w:cs="Arial"/>
        </w:rPr>
        <w:t>, 57–66 (2002).</w:t>
      </w:r>
    </w:p>
    <w:p w14:paraId="5C157C57" w14:textId="77777777" w:rsidR="00BB6316" w:rsidRPr="00BB6316" w:rsidRDefault="00BB6316" w:rsidP="00BB6316">
      <w:pPr>
        <w:pStyle w:val="Bibliography"/>
        <w:rPr>
          <w:rFonts w:cs="Arial"/>
        </w:rPr>
      </w:pPr>
      <w:r w:rsidRPr="00BB6316">
        <w:rPr>
          <w:rFonts w:cs="Arial"/>
        </w:rPr>
        <w:t>68.</w:t>
      </w:r>
      <w:r w:rsidRPr="00BB6316">
        <w:rPr>
          <w:rFonts w:cs="Arial"/>
        </w:rPr>
        <w:tab/>
        <w:t xml:space="preserve">González-Ittig, R. E. et al. Molecular systematics and biogeographic insights of the Calomys callosus complex (Rodentia, Cricetidae). Zool. Scr. </w:t>
      </w:r>
      <w:r w:rsidRPr="00BB6316">
        <w:rPr>
          <w:rFonts w:cs="Arial"/>
          <w:b/>
          <w:bCs/>
        </w:rPr>
        <w:t>51</w:t>
      </w:r>
      <w:r w:rsidRPr="00BB6316">
        <w:rPr>
          <w:rFonts w:cs="Arial"/>
        </w:rPr>
        <w:t>, 498–521 (2022).</w:t>
      </w:r>
    </w:p>
    <w:p w14:paraId="3F50040D" w14:textId="77777777" w:rsidR="00BB6316" w:rsidRPr="00BB6316" w:rsidRDefault="00BB6316" w:rsidP="00BB6316">
      <w:pPr>
        <w:pStyle w:val="Bibliography"/>
        <w:rPr>
          <w:rFonts w:cs="Arial"/>
        </w:rPr>
      </w:pPr>
      <w:r w:rsidRPr="00BB6316">
        <w:rPr>
          <w:rFonts w:cs="Arial"/>
        </w:rPr>
        <w:t>69.</w:t>
      </w:r>
      <w:r w:rsidRPr="00BB6316">
        <w:rPr>
          <w:rFonts w:cs="Arial"/>
        </w:rPr>
        <w:tab/>
        <w:t xml:space="preserve">Ebi, K. L., Ziska, L. H. &amp; Yohe, G. W. The shape of impacts to come: lessons and opportunities for adaptation from uneven increases in global and regional temperatures. Clim. Change </w:t>
      </w:r>
      <w:r w:rsidRPr="00BB6316">
        <w:rPr>
          <w:rFonts w:cs="Arial"/>
          <w:b/>
          <w:bCs/>
        </w:rPr>
        <w:t>139</w:t>
      </w:r>
      <w:r w:rsidRPr="00BB6316">
        <w:rPr>
          <w:rFonts w:cs="Arial"/>
        </w:rPr>
        <w:t>, 341–349 (2016).</w:t>
      </w:r>
    </w:p>
    <w:p w14:paraId="7BB83685" w14:textId="77777777" w:rsidR="00BB6316" w:rsidRPr="00BB6316" w:rsidRDefault="00BB6316" w:rsidP="00BB6316">
      <w:pPr>
        <w:pStyle w:val="Bibliography"/>
        <w:rPr>
          <w:rFonts w:cs="Arial"/>
        </w:rPr>
      </w:pPr>
      <w:r w:rsidRPr="00BB6316">
        <w:rPr>
          <w:rFonts w:cs="Arial"/>
        </w:rPr>
        <w:lastRenderedPageBreak/>
        <w:t>70.</w:t>
      </w:r>
      <w:r w:rsidRPr="00BB6316">
        <w:rPr>
          <w:rFonts w:cs="Arial"/>
        </w:rPr>
        <w:tab/>
        <w:t>Predictive performance of presence</w:t>
      </w:r>
      <w:r w:rsidRPr="00BB6316">
        <w:rPr>
          <w:rFonts w:ascii="Cambria Math" w:hAnsi="Cambria Math" w:cs="Cambria Math"/>
        </w:rPr>
        <w:t>‐</w:t>
      </w:r>
      <w:r w:rsidRPr="00BB6316">
        <w:rPr>
          <w:rFonts w:cs="Arial"/>
        </w:rPr>
        <w:t>only species distribution models: a benchmark study with reproducible code - Valavi - 2022 - Ecological Monographs - Wiley Online Library. https://esajournals.onlinelibrary.wiley.com/doi/full/10.1002/ecm.1486.</w:t>
      </w:r>
    </w:p>
    <w:p w14:paraId="65107750" w14:textId="77777777" w:rsidR="00BB6316" w:rsidRPr="00BB6316" w:rsidRDefault="00BB6316" w:rsidP="00BB6316">
      <w:pPr>
        <w:pStyle w:val="Bibliography"/>
        <w:rPr>
          <w:rFonts w:cs="Arial"/>
        </w:rPr>
      </w:pPr>
      <w:r w:rsidRPr="00BB6316">
        <w:rPr>
          <w:rFonts w:cs="Arial"/>
        </w:rPr>
        <w:t>71.</w:t>
      </w:r>
      <w:r w:rsidRPr="00BB6316">
        <w:rPr>
          <w:rFonts w:cs="Arial"/>
        </w:rPr>
        <w:tab/>
        <w:t xml:space="preserve">Feng, X. et al. A checklist for maximizing reproducibility of ecological niche models. Nat. Ecol. Evol. </w:t>
      </w:r>
      <w:r w:rsidRPr="00BB6316">
        <w:rPr>
          <w:rFonts w:cs="Arial"/>
          <w:b/>
          <w:bCs/>
        </w:rPr>
        <w:t>3</w:t>
      </w:r>
      <w:r w:rsidRPr="00BB6316">
        <w:rPr>
          <w:rFonts w:cs="Arial"/>
        </w:rPr>
        <w:t>, 1382–1395 (2019).</w:t>
      </w:r>
    </w:p>
    <w:p w14:paraId="43BE2096" w14:textId="77777777" w:rsidR="00BB6316" w:rsidRPr="00BB6316" w:rsidRDefault="00BB6316" w:rsidP="00BB6316">
      <w:pPr>
        <w:pStyle w:val="Bibliography"/>
        <w:rPr>
          <w:rFonts w:cs="Arial"/>
        </w:rPr>
      </w:pPr>
      <w:r w:rsidRPr="00BB6316">
        <w:rPr>
          <w:rFonts w:cs="Arial"/>
        </w:rPr>
        <w:t>72.</w:t>
      </w:r>
      <w:r w:rsidRPr="00BB6316">
        <w:rPr>
          <w:rFonts w:cs="Arial"/>
        </w:rPr>
        <w:tab/>
        <w:t>GBIF. What is GBIF? https://www.gbif.org/what-is-gbif.</w:t>
      </w:r>
    </w:p>
    <w:p w14:paraId="6FF5033D" w14:textId="77777777" w:rsidR="00BB6316" w:rsidRPr="00BB6316" w:rsidRDefault="00BB6316" w:rsidP="00BB6316">
      <w:pPr>
        <w:pStyle w:val="Bibliography"/>
        <w:rPr>
          <w:rFonts w:cs="Arial"/>
        </w:rPr>
      </w:pPr>
      <w:r w:rsidRPr="00BB6316">
        <w:rPr>
          <w:rFonts w:cs="Arial"/>
        </w:rPr>
        <w:t>73.</w:t>
      </w:r>
      <w:r w:rsidRPr="00BB6316">
        <w:rPr>
          <w:rFonts w:cs="Arial"/>
        </w:rPr>
        <w:tab/>
        <w:t>Hijmans, R. J., Phillips, S., Leathwick, J. &amp; Elith, J. dismo: Species Distribution Modeling. 1.3-16 https://doi.org/10.32614/CRAN.package.dismo (2010).</w:t>
      </w:r>
    </w:p>
    <w:p w14:paraId="258A38D1" w14:textId="77777777" w:rsidR="00BB6316" w:rsidRPr="00BB6316" w:rsidRDefault="00BB6316" w:rsidP="00BB6316">
      <w:pPr>
        <w:pStyle w:val="Bibliography"/>
        <w:rPr>
          <w:rFonts w:cs="Arial"/>
        </w:rPr>
      </w:pPr>
      <w:r w:rsidRPr="00BB6316">
        <w:rPr>
          <w:rFonts w:cs="Arial"/>
        </w:rPr>
        <w:t>74.</w:t>
      </w:r>
      <w:r w:rsidRPr="00BB6316">
        <w:rPr>
          <w:rFonts w:cs="Arial"/>
        </w:rPr>
        <w:tab/>
        <w:t>Pranav S. Kulkarni (uid: vetpsk). Derived dataset for Kulkarni et al. The Global Biodiversity Information Facility https://doi.org/10.15468/DD.6U8HUK (2025).</w:t>
      </w:r>
    </w:p>
    <w:p w14:paraId="42B274EE" w14:textId="77777777" w:rsidR="00BB6316" w:rsidRPr="00BB6316" w:rsidRDefault="00BB6316" w:rsidP="00BB6316">
      <w:pPr>
        <w:pStyle w:val="Bibliography"/>
        <w:rPr>
          <w:rFonts w:cs="Arial"/>
        </w:rPr>
      </w:pPr>
      <w:r w:rsidRPr="00BB6316">
        <w:rPr>
          <w:rFonts w:cs="Arial"/>
        </w:rPr>
        <w:t>75.</w:t>
      </w:r>
      <w:r w:rsidRPr="00BB6316">
        <w:rPr>
          <w:rFonts w:cs="Arial"/>
        </w:rPr>
        <w:tab/>
        <w:t>USE it: Uniformly sampling pseudo</w:t>
      </w:r>
      <w:r w:rsidRPr="00BB6316">
        <w:rPr>
          <w:rFonts w:ascii="Cambria Math" w:hAnsi="Cambria Math" w:cs="Cambria Math"/>
        </w:rPr>
        <w:t>‐</w:t>
      </w:r>
      <w:r w:rsidRPr="00BB6316">
        <w:rPr>
          <w:rFonts w:cs="Arial"/>
        </w:rPr>
        <w:t>absences within the environmental space for applications in habitat suitability models - Da Re - 2023 - Methods in Ecology and Evolution - Wiley Online Library. https://besjournals.onlinelibrary.wiley.com/doi/full/10.1111/2041-210X.14209.</w:t>
      </w:r>
    </w:p>
    <w:p w14:paraId="533CA17B" w14:textId="77777777" w:rsidR="00BB6316" w:rsidRPr="00BB6316" w:rsidRDefault="00BB6316" w:rsidP="00BB6316">
      <w:pPr>
        <w:pStyle w:val="Bibliography"/>
        <w:rPr>
          <w:rFonts w:cs="Arial"/>
        </w:rPr>
      </w:pPr>
      <w:r w:rsidRPr="00BB6316">
        <w:rPr>
          <w:rFonts w:cs="Arial"/>
        </w:rPr>
        <w:t>76.</w:t>
      </w:r>
      <w:r w:rsidRPr="00BB6316">
        <w:rPr>
          <w:rFonts w:cs="Arial"/>
        </w:rPr>
        <w:tab/>
        <w:t xml:space="preserve">Da Re, D. et al. USE it: Uniformly sampling pseudo-absences within the environmental space for applications in habitat suitability models. Methods Ecol. Evol. </w:t>
      </w:r>
      <w:r w:rsidRPr="00BB6316">
        <w:rPr>
          <w:rFonts w:cs="Arial"/>
          <w:b/>
          <w:bCs/>
        </w:rPr>
        <w:t>14</w:t>
      </w:r>
      <w:r w:rsidRPr="00BB6316">
        <w:rPr>
          <w:rFonts w:cs="Arial"/>
        </w:rPr>
        <w:t>, 2873–2887 (2023).</w:t>
      </w:r>
    </w:p>
    <w:p w14:paraId="580BCF69" w14:textId="77777777" w:rsidR="00BB6316" w:rsidRPr="00BB6316" w:rsidRDefault="00BB6316" w:rsidP="00BB6316">
      <w:pPr>
        <w:pStyle w:val="Bibliography"/>
        <w:rPr>
          <w:rFonts w:cs="Arial"/>
        </w:rPr>
      </w:pPr>
      <w:r w:rsidRPr="00BB6316">
        <w:rPr>
          <w:rFonts w:cs="Arial"/>
        </w:rPr>
        <w:t>77.</w:t>
      </w:r>
      <w:r w:rsidRPr="00BB6316">
        <w:rPr>
          <w:rFonts w:cs="Arial"/>
        </w:rPr>
        <w:tab/>
        <w:t xml:space="preserve">Hijmans, R. J., Cameron, S. E., Parra, J. L., Jones, P. G. &amp; Jarvis, A. Very high resolution interpolated climate surfaces for global land areas. Int. J. Climatol. J. R. Meteorol. Soc. </w:t>
      </w:r>
      <w:r w:rsidRPr="00BB6316">
        <w:rPr>
          <w:rFonts w:cs="Arial"/>
          <w:b/>
          <w:bCs/>
        </w:rPr>
        <w:t>25</w:t>
      </w:r>
      <w:r w:rsidRPr="00BB6316">
        <w:rPr>
          <w:rFonts w:cs="Arial"/>
        </w:rPr>
        <w:t>, 1965–1978 (2005).</w:t>
      </w:r>
    </w:p>
    <w:p w14:paraId="5820E648" w14:textId="77777777" w:rsidR="00BB6316" w:rsidRPr="00BB6316" w:rsidRDefault="00BB6316" w:rsidP="00BB6316">
      <w:pPr>
        <w:pStyle w:val="Bibliography"/>
        <w:rPr>
          <w:rFonts w:cs="Arial"/>
        </w:rPr>
      </w:pPr>
      <w:r w:rsidRPr="00BB6316">
        <w:rPr>
          <w:rFonts w:cs="Arial"/>
        </w:rPr>
        <w:t>78.</w:t>
      </w:r>
      <w:r w:rsidRPr="00BB6316">
        <w:rPr>
          <w:rFonts w:cs="Arial"/>
        </w:rPr>
        <w:tab/>
        <w:t>Didan, K. MODIS/Terra Vegetation Indices 16-Day L3 Global 500m SIN Grid V061. NASA EOSDIS Land Processes Distributed Active Archive Center https://doi.org/10.5067/MODIS/MOD13A1.061 (2021).</w:t>
      </w:r>
    </w:p>
    <w:p w14:paraId="012F2AA8" w14:textId="77777777" w:rsidR="00BB6316" w:rsidRPr="00BB6316" w:rsidRDefault="00BB6316" w:rsidP="00BB6316">
      <w:pPr>
        <w:pStyle w:val="Bibliography"/>
        <w:rPr>
          <w:rFonts w:cs="Arial"/>
        </w:rPr>
      </w:pPr>
      <w:r w:rsidRPr="00BB6316">
        <w:rPr>
          <w:rFonts w:cs="Arial"/>
        </w:rPr>
        <w:lastRenderedPageBreak/>
        <w:t>79.</w:t>
      </w:r>
      <w:r w:rsidRPr="00BB6316">
        <w:rPr>
          <w:rFonts w:cs="Arial"/>
        </w:rPr>
        <w:tab/>
        <w:t>Earth Resources Observation And Science (EROS) Center. Shuttle Radar Topography Mission (SRTM) 1 Arc-Second Global. U.S. Geological Survey https://doi.org/10.5066/F7PR7TFT (2017).</w:t>
      </w:r>
    </w:p>
    <w:p w14:paraId="098421FC" w14:textId="77777777" w:rsidR="00BB6316" w:rsidRPr="00BB6316" w:rsidRDefault="00BB6316" w:rsidP="00BB6316">
      <w:pPr>
        <w:pStyle w:val="Bibliography"/>
        <w:rPr>
          <w:rFonts w:cs="Arial"/>
        </w:rPr>
      </w:pPr>
      <w:r w:rsidRPr="00BB6316">
        <w:rPr>
          <w:rFonts w:cs="Arial"/>
        </w:rPr>
        <w:t>80.</w:t>
      </w:r>
      <w:r w:rsidRPr="00BB6316">
        <w:rPr>
          <w:rFonts w:cs="Arial"/>
        </w:rPr>
        <w:tab/>
        <w:t xml:space="preserve">Potapov, P. et al. The Global 2000-2020 Land Cover and Land Use Change Dataset Derived From the Landsat Archive: First Results. Front. Remote Sens. </w:t>
      </w:r>
      <w:r w:rsidRPr="00BB6316">
        <w:rPr>
          <w:rFonts w:cs="Arial"/>
          <w:b/>
          <w:bCs/>
        </w:rPr>
        <w:t>3</w:t>
      </w:r>
      <w:r w:rsidRPr="00BB6316">
        <w:rPr>
          <w:rFonts w:cs="Arial"/>
        </w:rPr>
        <w:t>, 856903 (2022).</w:t>
      </w:r>
    </w:p>
    <w:p w14:paraId="2D1887CE" w14:textId="77777777" w:rsidR="00BB6316" w:rsidRPr="00BB6316" w:rsidRDefault="00BB6316" w:rsidP="00BB6316">
      <w:pPr>
        <w:pStyle w:val="Bibliography"/>
        <w:rPr>
          <w:rFonts w:cs="Arial"/>
        </w:rPr>
      </w:pPr>
      <w:r w:rsidRPr="00BB6316">
        <w:rPr>
          <w:rFonts w:cs="Arial"/>
        </w:rPr>
        <w:t>81.</w:t>
      </w:r>
      <w:r w:rsidRPr="00BB6316">
        <w:rPr>
          <w:rFonts w:cs="Arial"/>
        </w:rPr>
        <w:tab/>
        <w:t xml:space="preserve">Booth, T. H., Nix, H. A., Busby, J. R. &amp; Hutchinson, M. F. </w:t>
      </w:r>
      <w:r w:rsidRPr="00BB6316">
        <w:rPr>
          <w:rFonts w:cs="Arial"/>
          <w:smallCaps/>
        </w:rPr>
        <w:t>bioclim</w:t>
      </w:r>
      <w:r w:rsidRPr="00BB6316">
        <w:rPr>
          <w:rFonts w:cs="Arial"/>
        </w:rPr>
        <w:t xml:space="preserve"> : the first species distribution modelling package, its early applications and relevance to most current </w:t>
      </w:r>
      <w:r w:rsidRPr="00BB6316">
        <w:rPr>
          <w:rFonts w:cs="Arial"/>
          <w:smallCaps/>
        </w:rPr>
        <w:t>MaxEnt</w:t>
      </w:r>
      <w:r w:rsidRPr="00BB6316">
        <w:rPr>
          <w:rFonts w:cs="Arial"/>
        </w:rPr>
        <w:t xml:space="preserve"> studies. Divers. Distrib. </w:t>
      </w:r>
      <w:r w:rsidRPr="00BB6316">
        <w:rPr>
          <w:rFonts w:cs="Arial"/>
          <w:b/>
          <w:bCs/>
        </w:rPr>
        <w:t>20</w:t>
      </w:r>
      <w:r w:rsidRPr="00BB6316">
        <w:rPr>
          <w:rFonts w:cs="Arial"/>
        </w:rPr>
        <w:t>, 1–9 (2014).</w:t>
      </w:r>
    </w:p>
    <w:p w14:paraId="211EC537" w14:textId="77777777" w:rsidR="00BB6316" w:rsidRPr="00BB6316" w:rsidRDefault="00BB6316" w:rsidP="00BB6316">
      <w:pPr>
        <w:pStyle w:val="Bibliography"/>
        <w:rPr>
          <w:rFonts w:cs="Arial"/>
        </w:rPr>
      </w:pPr>
      <w:r w:rsidRPr="00BB6316">
        <w:rPr>
          <w:rFonts w:cs="Arial"/>
        </w:rPr>
        <w:t>82.</w:t>
      </w:r>
      <w:r w:rsidRPr="00BB6316">
        <w:rPr>
          <w:rFonts w:cs="Arial"/>
        </w:rPr>
        <w:tab/>
        <w:t>Presentation and Evaluation of the IPSL</w:t>
      </w:r>
      <w:r w:rsidRPr="00BB6316">
        <w:rPr>
          <w:rFonts w:ascii="Cambria Math" w:hAnsi="Cambria Math" w:cs="Cambria Math"/>
        </w:rPr>
        <w:t>‐</w:t>
      </w:r>
      <w:r w:rsidRPr="00BB6316">
        <w:rPr>
          <w:rFonts w:cs="Arial"/>
        </w:rPr>
        <w:t>CM6A</w:t>
      </w:r>
      <w:r w:rsidRPr="00BB6316">
        <w:rPr>
          <w:rFonts w:ascii="Cambria Math" w:hAnsi="Cambria Math" w:cs="Cambria Math"/>
        </w:rPr>
        <w:t>‐</w:t>
      </w:r>
      <w:r w:rsidRPr="00BB6316">
        <w:rPr>
          <w:rFonts w:cs="Arial"/>
        </w:rPr>
        <w:t>LR Climate Model - Boucher - 2020 - Journal of Advances in Modeling Earth Systems - Wiley Online Library. https://agupubs.onlinelibrary.wiley.com/doi/full/10.1029/2019MS002010.</w:t>
      </w:r>
    </w:p>
    <w:p w14:paraId="348082DF" w14:textId="77777777" w:rsidR="00BB6316" w:rsidRPr="00BB6316" w:rsidRDefault="00BB6316" w:rsidP="00BB6316">
      <w:pPr>
        <w:pStyle w:val="Bibliography"/>
        <w:rPr>
          <w:rFonts w:cs="Arial"/>
        </w:rPr>
      </w:pPr>
      <w:r w:rsidRPr="00BB6316">
        <w:rPr>
          <w:rFonts w:cs="Arial"/>
        </w:rPr>
        <w:t>83.</w:t>
      </w:r>
      <w:r w:rsidRPr="00BB6316">
        <w:rPr>
          <w:rFonts w:cs="Arial"/>
        </w:rPr>
        <w:tab/>
        <w:t>Hurtt, G. et al. Harmonization of Global Land Use Change and Management for the Period 2015-2300. Earth System Grid Federation https://doi.org/10.22033/ESGF/INPUT4MIPS.10468 (2019).</w:t>
      </w:r>
    </w:p>
    <w:p w14:paraId="41296377" w14:textId="77777777" w:rsidR="00BB6316" w:rsidRPr="00BB6316" w:rsidRDefault="00BB6316" w:rsidP="00BB6316">
      <w:pPr>
        <w:pStyle w:val="Bibliography"/>
        <w:rPr>
          <w:rFonts w:cs="Arial"/>
        </w:rPr>
      </w:pPr>
      <w:r w:rsidRPr="00BB6316">
        <w:rPr>
          <w:rFonts w:cs="Arial"/>
        </w:rPr>
        <w:t>84.</w:t>
      </w:r>
      <w:r w:rsidRPr="00BB6316">
        <w:rPr>
          <w:rFonts w:cs="Arial"/>
        </w:rPr>
        <w:tab/>
        <w:t>Pedregosa, F. et al. Scikit-learn: Machine Learning in Python. Mach. Learn. PYTHON.</w:t>
      </w:r>
    </w:p>
    <w:p w14:paraId="6BD9A222" w14:textId="77777777" w:rsidR="00BB6316" w:rsidRPr="00BB6316" w:rsidRDefault="00BB6316" w:rsidP="00BB6316">
      <w:pPr>
        <w:pStyle w:val="Bibliography"/>
        <w:rPr>
          <w:rFonts w:cs="Arial"/>
        </w:rPr>
      </w:pPr>
      <w:r w:rsidRPr="00BB6316">
        <w:rPr>
          <w:rFonts w:cs="Arial"/>
        </w:rPr>
        <w:t>85.</w:t>
      </w:r>
      <w:r w:rsidRPr="00BB6316">
        <w:rPr>
          <w:rFonts w:cs="Arial"/>
        </w:rPr>
        <w:tab/>
        <w:t>Matthew Perry. pyimpute: Utilities for applying scikit-learn to spatial datasets. (2022).</w:t>
      </w:r>
    </w:p>
    <w:p w14:paraId="172DE90A" w14:textId="77777777" w:rsidR="00BB6316" w:rsidRPr="00BB6316" w:rsidRDefault="00BB6316" w:rsidP="00BB6316">
      <w:pPr>
        <w:pStyle w:val="Bibliography"/>
        <w:rPr>
          <w:rFonts w:cs="Arial"/>
        </w:rPr>
      </w:pPr>
      <w:r w:rsidRPr="00BB6316">
        <w:rPr>
          <w:rFonts w:cs="Arial"/>
        </w:rPr>
        <w:t>86.</w:t>
      </w:r>
      <w:r w:rsidRPr="00BB6316">
        <w:rPr>
          <w:rFonts w:cs="Arial"/>
        </w:rPr>
        <w:tab/>
        <w:t xml:space="preserve">Barua, S., Dénes, A. &amp; Ibrahim, M. A. A seasonal model to assess intervention strategies for preventing periodic recurrence of Lassa fever. Heliyon </w:t>
      </w:r>
      <w:r w:rsidRPr="00BB6316">
        <w:rPr>
          <w:rFonts w:cs="Arial"/>
          <w:b/>
          <w:bCs/>
        </w:rPr>
        <w:t>7</w:t>
      </w:r>
      <w:r w:rsidRPr="00BB6316">
        <w:rPr>
          <w:rFonts w:cs="Arial"/>
        </w:rPr>
        <w:t>, (2021).</w:t>
      </w:r>
    </w:p>
    <w:p w14:paraId="5751F3AE" w14:textId="77777777" w:rsidR="00BB6316" w:rsidRPr="00BB6316" w:rsidRDefault="00BB6316" w:rsidP="00BB6316">
      <w:pPr>
        <w:pStyle w:val="Bibliography"/>
        <w:rPr>
          <w:rFonts w:cs="Arial"/>
        </w:rPr>
      </w:pPr>
      <w:r w:rsidRPr="00BB6316">
        <w:rPr>
          <w:rFonts w:cs="Arial"/>
        </w:rPr>
        <w:t>87.</w:t>
      </w:r>
      <w:r w:rsidRPr="00BB6316">
        <w:rPr>
          <w:rFonts w:cs="Arial"/>
        </w:rPr>
        <w:tab/>
        <w:t xml:space="preserve">Begon, M. et al. A clarification of transmission terms in host-microparasite models: numbers, densities and areas. Epidemiol. Infect. </w:t>
      </w:r>
      <w:r w:rsidRPr="00BB6316">
        <w:rPr>
          <w:rFonts w:cs="Arial"/>
          <w:b/>
          <w:bCs/>
        </w:rPr>
        <w:t>129</w:t>
      </w:r>
      <w:r w:rsidRPr="00BB6316">
        <w:rPr>
          <w:rFonts w:cs="Arial"/>
        </w:rPr>
        <w:t>, 147–153 (2002).</w:t>
      </w:r>
    </w:p>
    <w:p w14:paraId="7DFE4C40" w14:textId="77777777" w:rsidR="00BB6316" w:rsidRPr="00BB6316" w:rsidRDefault="00BB6316" w:rsidP="00BB6316">
      <w:pPr>
        <w:pStyle w:val="Bibliography"/>
        <w:rPr>
          <w:rFonts w:cs="Arial"/>
        </w:rPr>
      </w:pPr>
      <w:r w:rsidRPr="00BB6316">
        <w:rPr>
          <w:rFonts w:cs="Arial"/>
        </w:rPr>
        <w:t>88.</w:t>
      </w:r>
      <w:r w:rsidRPr="00BB6316">
        <w:rPr>
          <w:rFonts w:cs="Arial"/>
        </w:rPr>
        <w:tab/>
        <w:t xml:space="preserve">Medone, P., Ceccarelli, S., Parham, P. E., Figuera, A. &amp; Rabinovich, J. E. The impact of climate change on the geographical distribution of two vectors of Chagas disease: </w:t>
      </w:r>
      <w:r w:rsidRPr="00BB6316">
        <w:rPr>
          <w:rFonts w:cs="Arial"/>
        </w:rPr>
        <w:lastRenderedPageBreak/>
        <w:t xml:space="preserve">implications for the force of infection. Philos. Trans. R. Soc. B Biol. Sci. </w:t>
      </w:r>
      <w:r w:rsidRPr="00BB6316">
        <w:rPr>
          <w:rFonts w:cs="Arial"/>
          <w:b/>
          <w:bCs/>
        </w:rPr>
        <w:t>370</w:t>
      </w:r>
      <w:r w:rsidRPr="00BB6316">
        <w:rPr>
          <w:rFonts w:cs="Arial"/>
        </w:rPr>
        <w:t>, 20130560 (2015).</w:t>
      </w:r>
    </w:p>
    <w:p w14:paraId="1FC01EA0" w14:textId="77777777" w:rsidR="00BB6316" w:rsidRPr="00BB6316" w:rsidRDefault="00BB6316" w:rsidP="00BB6316">
      <w:pPr>
        <w:pStyle w:val="Bibliography"/>
        <w:rPr>
          <w:rFonts w:cs="Arial"/>
        </w:rPr>
      </w:pPr>
      <w:r w:rsidRPr="00BB6316">
        <w:rPr>
          <w:rFonts w:cs="Arial"/>
        </w:rPr>
        <w:t>89.</w:t>
      </w:r>
      <w:r w:rsidRPr="00BB6316">
        <w:rPr>
          <w:rFonts w:cs="Arial"/>
        </w:rPr>
        <w:tab/>
        <w:t xml:space="preserve">Ferrari, M. J., Perkins, S. E., Pomeroy, L. W. &amp; Bjørnstad, O. N. Pathogens, Social Networks, and the Paradox of Transmission Scaling. Interdiscip. Perspect. Infect. Dis. </w:t>
      </w:r>
      <w:r w:rsidRPr="00BB6316">
        <w:rPr>
          <w:rFonts w:cs="Arial"/>
          <w:b/>
          <w:bCs/>
        </w:rPr>
        <w:t>2011</w:t>
      </w:r>
      <w:r w:rsidRPr="00BB6316">
        <w:rPr>
          <w:rFonts w:cs="Arial"/>
        </w:rPr>
        <w:t>, 267049 (2011).</w:t>
      </w:r>
    </w:p>
    <w:p w14:paraId="28639ED7" w14:textId="77777777" w:rsidR="00BB6316" w:rsidRPr="00BB6316" w:rsidRDefault="00BB6316" w:rsidP="00BB6316">
      <w:pPr>
        <w:pStyle w:val="Bibliography"/>
        <w:rPr>
          <w:rFonts w:cs="Arial"/>
        </w:rPr>
      </w:pPr>
      <w:r w:rsidRPr="00BB6316">
        <w:rPr>
          <w:rFonts w:cs="Arial"/>
        </w:rPr>
        <w:t>90.</w:t>
      </w:r>
      <w:r w:rsidRPr="00BB6316">
        <w:rPr>
          <w:rFonts w:cs="Arial"/>
        </w:rPr>
        <w:tab/>
        <w:t xml:space="preserve">Wright, M. N. &amp; Ziegler, A. </w:t>
      </w:r>
      <w:r w:rsidRPr="00BB6316">
        <w:rPr>
          <w:rFonts w:cs="Arial"/>
          <w:b/>
          <w:bCs/>
        </w:rPr>
        <w:t>ranger</w:t>
      </w:r>
      <w:r w:rsidRPr="00BB6316">
        <w:rPr>
          <w:rFonts w:cs="Arial"/>
        </w:rPr>
        <w:t xml:space="preserve"> : A Fast Implementation of Random Forests for High Dimensional Data in C++ and R. J. Stat. Softw. </w:t>
      </w:r>
      <w:r w:rsidRPr="00BB6316">
        <w:rPr>
          <w:rFonts w:cs="Arial"/>
          <w:b/>
          <w:bCs/>
        </w:rPr>
        <w:t>77</w:t>
      </w:r>
      <w:r w:rsidRPr="00BB6316">
        <w:rPr>
          <w:rFonts w:cs="Arial"/>
        </w:rPr>
        <w:t>, (2017).</w:t>
      </w:r>
    </w:p>
    <w:p w14:paraId="10D17939" w14:textId="77777777" w:rsidR="00BB6316" w:rsidRPr="00BB6316" w:rsidRDefault="00BB6316" w:rsidP="00BB6316">
      <w:pPr>
        <w:pStyle w:val="Bibliography"/>
        <w:rPr>
          <w:rFonts w:cs="Arial"/>
        </w:rPr>
      </w:pPr>
      <w:r w:rsidRPr="00BB6316">
        <w:rPr>
          <w:rFonts w:cs="Arial"/>
        </w:rPr>
        <w:t>91.</w:t>
      </w:r>
      <w:r w:rsidRPr="00BB6316">
        <w:rPr>
          <w:rFonts w:cs="Arial"/>
        </w:rPr>
        <w:tab/>
        <w:t xml:space="preserve">Waskom, M. seaborn: statistical data visualization. J. Open Source Softw. </w:t>
      </w:r>
      <w:r w:rsidRPr="00BB6316">
        <w:rPr>
          <w:rFonts w:cs="Arial"/>
          <w:b/>
          <w:bCs/>
        </w:rPr>
        <w:t>6</w:t>
      </w:r>
      <w:r w:rsidRPr="00BB6316">
        <w:rPr>
          <w:rFonts w:cs="Arial"/>
        </w:rPr>
        <w:t>, 3021 (2021).</w:t>
      </w:r>
    </w:p>
    <w:p w14:paraId="4F242E63" w14:textId="77777777" w:rsidR="00BB6316" w:rsidRPr="00BB6316" w:rsidRDefault="00BB6316" w:rsidP="00BB6316">
      <w:pPr>
        <w:pStyle w:val="Bibliography"/>
        <w:rPr>
          <w:rFonts w:cs="Arial"/>
        </w:rPr>
      </w:pPr>
      <w:r w:rsidRPr="00BB6316">
        <w:rPr>
          <w:rFonts w:cs="Arial"/>
        </w:rPr>
        <w:t>92.</w:t>
      </w:r>
      <w:r w:rsidRPr="00BB6316">
        <w:rPr>
          <w:rFonts w:cs="Arial"/>
        </w:rPr>
        <w:tab/>
        <w:t xml:space="preserve">Hunter, J. D. Matplotlib: A 2D Graphics Environment. Comput. Sci. Eng. </w:t>
      </w:r>
      <w:r w:rsidRPr="00BB6316">
        <w:rPr>
          <w:rFonts w:cs="Arial"/>
          <w:b/>
          <w:bCs/>
        </w:rPr>
        <w:t>9</w:t>
      </w:r>
      <w:r w:rsidRPr="00BB6316">
        <w:rPr>
          <w:rFonts w:cs="Arial"/>
        </w:rPr>
        <w:t>, 90–95 (2007).</w:t>
      </w:r>
    </w:p>
    <w:p w14:paraId="59BE29DB" w14:textId="4CD80D07" w:rsidR="00073632" w:rsidRPr="00C1167A" w:rsidRDefault="00D43F3D" w:rsidP="00062C4E">
      <w:pPr>
        <w:spacing w:before="0"/>
        <w:ind w:left="720" w:hanging="720"/>
        <w:rPr>
          <w:rFonts w:cs="Arial"/>
        </w:rPr>
      </w:pPr>
      <w:r>
        <w:fldChar w:fldCharType="end"/>
      </w:r>
    </w:p>
    <w:sectPr w:rsidR="00073632" w:rsidRPr="00C1167A" w:rsidSect="003E733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ndie Helena Jian" w:date="2025-08-28T20:56:00Z" w:initials="AJ">
    <w:p w14:paraId="79531048" w14:textId="77777777" w:rsidR="004E582F" w:rsidRDefault="00B70BD0" w:rsidP="004E582F">
      <w:r>
        <w:rPr>
          <w:rStyle w:val="CommentReference"/>
        </w:rPr>
        <w:annotationRef/>
      </w:r>
      <w:r w:rsidR="004E582F">
        <w:rPr>
          <w:sz w:val="20"/>
          <w:szCs w:val="20"/>
        </w:rPr>
        <w:t xml:space="preserve">I think this could be reordered to make it clearer that predicted changes in risk is the main subject - e.g. </w:t>
      </w:r>
      <w:r w:rsidR="004E582F">
        <w:rPr>
          <w:sz w:val="20"/>
          <w:szCs w:val="20"/>
        </w:rPr>
        <w:cr/>
        <w:t>Predicted climate-driven changes to the risk of arenaviral hemorrhagic fevers in South America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5310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71F72E8" w16cex:dateUtc="2025-08-29T03:56:00Z">
    <w16cex:extLst>
      <w16:ext w16:uri="{CE6994B0-6A32-4C9F-8C6B-6E91EDA988CE}">
        <cr:reactions xmlns:cr="http://schemas.microsoft.com/office/comments/2020/reactions">
          <cr:reaction reactionType="1">
            <cr:reactionInfo dateUtc="2025-09-02T21:56:47Z">
              <cr:user userId="S::pskul@ucdavis.edu::740ca103-71b7-4a77-9bf1-7303dc3a32b8" userProvider="AD" userName="Pranav Kulkarni"/>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531048" w16cid:durableId="371F72E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ACF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u8zfLvsztS5snQ" int2:id="8ekMHn9X">
      <int2:state int2:value="Rejected" int2:type="gram"/>
    </int2:textHash>
    <int2:textHash int2:hashCode="ZtyHX3NQSDizUj" int2:id="BDqsW9Du">
      <int2:state int2:value="Rejected" int2:type="spell"/>
    </int2:textHash>
    <int2:textHash int2:hashCode="7Ev0c/YDKSC0Cs" int2:id="ERWtyeA2">
      <int2:state int2:value="Rejected" int2:type="spell"/>
    </int2:textHash>
    <int2:textHash int2:hashCode="/rKRPxUnYlkIvn" int2:id="NTxBk5cF">
      <int2:state int2:value="Rejected" int2:type="spell"/>
    </int2:textHash>
    <int2:textHash int2:hashCode="lJztfLk0ee+mjB" int2:id="O0pQryFe">
      <int2:state int2:value="Rejected" int2:type="spell"/>
    </int2:textHash>
    <int2:textHash int2:hashCode="OCKzxjWJqU/Xoh" int2:id="PE36lfWN">
      <int2:state int2:value="Rejected" int2:type="spell"/>
    </int2:textHash>
    <int2:textHash int2:hashCode="leD3XJC53zWUsD" int2:id="QXMG8Kir">
      <int2:state int2:value="Rejected" int2:type="spell"/>
    </int2:textHash>
    <int2:textHash int2:hashCode="+5NMdNZ3KfyX7e" int2:id="mxHX4A3d">
      <int2:state int2:value="Rejected" int2:type="spell"/>
    </int2:textHash>
    <int2:textHash int2:hashCode="uTgPK1Pd3LPBd8" int2:id="pvAT2eBp">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9C46B3"/>
    <w:multiLevelType w:val="hybridMultilevel"/>
    <w:tmpl w:val="1FF42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706D9D"/>
    <w:multiLevelType w:val="hybridMultilevel"/>
    <w:tmpl w:val="7AC8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0953152">
    <w:abstractNumId w:val="1"/>
  </w:num>
  <w:num w:numId="2" w16cid:durableId="124514688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ranav Kulkarni">
    <w15:presenceInfo w15:providerId="AD" w15:userId="S::pskul@ucdavis.edu::740ca103-71b7-4a77-9bf1-7303dc3a32b8"/>
  </w15:person>
  <w15:person w15:author="Andie Helena Jian">
    <w15:presenceInfo w15:providerId="AD" w15:userId="S::ahjian@ucdavis.edu::2034c1d2-9cf5-4f1e-9f9b-08484e9361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7B7"/>
    <w:rsid w:val="00000290"/>
    <w:rsid w:val="00001326"/>
    <w:rsid w:val="00001A2C"/>
    <w:rsid w:val="00001B42"/>
    <w:rsid w:val="000026F4"/>
    <w:rsid w:val="00002A99"/>
    <w:rsid w:val="0000422D"/>
    <w:rsid w:val="00005863"/>
    <w:rsid w:val="0001005F"/>
    <w:rsid w:val="000103ED"/>
    <w:rsid w:val="000115C7"/>
    <w:rsid w:val="00012FFD"/>
    <w:rsid w:val="0001436B"/>
    <w:rsid w:val="00014760"/>
    <w:rsid w:val="00014BA2"/>
    <w:rsid w:val="00014FB3"/>
    <w:rsid w:val="00015CD6"/>
    <w:rsid w:val="0001752A"/>
    <w:rsid w:val="00020281"/>
    <w:rsid w:val="00022636"/>
    <w:rsid w:val="00023486"/>
    <w:rsid w:val="0002594E"/>
    <w:rsid w:val="00025A50"/>
    <w:rsid w:val="00026EDE"/>
    <w:rsid w:val="0003090F"/>
    <w:rsid w:val="00030CDB"/>
    <w:rsid w:val="00031859"/>
    <w:rsid w:val="00031F2D"/>
    <w:rsid w:val="00032306"/>
    <w:rsid w:val="000340C5"/>
    <w:rsid w:val="00037F8B"/>
    <w:rsid w:val="00041631"/>
    <w:rsid w:val="000430D5"/>
    <w:rsid w:val="000433D2"/>
    <w:rsid w:val="000442A9"/>
    <w:rsid w:val="00045182"/>
    <w:rsid w:val="00046703"/>
    <w:rsid w:val="000506CA"/>
    <w:rsid w:val="0005128F"/>
    <w:rsid w:val="0005140F"/>
    <w:rsid w:val="00051C55"/>
    <w:rsid w:val="00052565"/>
    <w:rsid w:val="00052F57"/>
    <w:rsid w:val="00054645"/>
    <w:rsid w:val="00060E0C"/>
    <w:rsid w:val="00060F3E"/>
    <w:rsid w:val="00060F52"/>
    <w:rsid w:val="000610A5"/>
    <w:rsid w:val="00061EEF"/>
    <w:rsid w:val="00062C4E"/>
    <w:rsid w:val="00062C7E"/>
    <w:rsid w:val="00063E4C"/>
    <w:rsid w:val="00063F07"/>
    <w:rsid w:val="00064733"/>
    <w:rsid w:val="00064B0F"/>
    <w:rsid w:val="00064F45"/>
    <w:rsid w:val="0006766A"/>
    <w:rsid w:val="00067ADF"/>
    <w:rsid w:val="00067CA8"/>
    <w:rsid w:val="00070097"/>
    <w:rsid w:val="000707DA"/>
    <w:rsid w:val="000717F2"/>
    <w:rsid w:val="00071A1A"/>
    <w:rsid w:val="00071F05"/>
    <w:rsid w:val="00073632"/>
    <w:rsid w:val="00073CF4"/>
    <w:rsid w:val="000750BB"/>
    <w:rsid w:val="000759CF"/>
    <w:rsid w:val="00075A0C"/>
    <w:rsid w:val="00077619"/>
    <w:rsid w:val="00077868"/>
    <w:rsid w:val="00080A1E"/>
    <w:rsid w:val="00081C40"/>
    <w:rsid w:val="0008276D"/>
    <w:rsid w:val="00084D7B"/>
    <w:rsid w:val="00084FD5"/>
    <w:rsid w:val="0008593D"/>
    <w:rsid w:val="00086483"/>
    <w:rsid w:val="00087554"/>
    <w:rsid w:val="00090792"/>
    <w:rsid w:val="00090E36"/>
    <w:rsid w:val="0009139E"/>
    <w:rsid w:val="0009196A"/>
    <w:rsid w:val="00091C09"/>
    <w:rsid w:val="00091F57"/>
    <w:rsid w:val="000920E0"/>
    <w:rsid w:val="00093259"/>
    <w:rsid w:val="000957F3"/>
    <w:rsid w:val="0009599F"/>
    <w:rsid w:val="0009726B"/>
    <w:rsid w:val="000A0C82"/>
    <w:rsid w:val="000A174C"/>
    <w:rsid w:val="000A19F6"/>
    <w:rsid w:val="000A1A43"/>
    <w:rsid w:val="000A1BCC"/>
    <w:rsid w:val="000A2ABB"/>
    <w:rsid w:val="000A4C2F"/>
    <w:rsid w:val="000A4D06"/>
    <w:rsid w:val="000A552A"/>
    <w:rsid w:val="000A5E5E"/>
    <w:rsid w:val="000A6001"/>
    <w:rsid w:val="000A76F4"/>
    <w:rsid w:val="000A77C6"/>
    <w:rsid w:val="000B0878"/>
    <w:rsid w:val="000B1113"/>
    <w:rsid w:val="000B28B1"/>
    <w:rsid w:val="000B2E50"/>
    <w:rsid w:val="000B36EC"/>
    <w:rsid w:val="000B3B7A"/>
    <w:rsid w:val="000B4EDE"/>
    <w:rsid w:val="000B6746"/>
    <w:rsid w:val="000B6D7F"/>
    <w:rsid w:val="000BF252"/>
    <w:rsid w:val="000C0022"/>
    <w:rsid w:val="000C2C03"/>
    <w:rsid w:val="000C39A8"/>
    <w:rsid w:val="000C64E3"/>
    <w:rsid w:val="000D0B06"/>
    <w:rsid w:val="000D2FBF"/>
    <w:rsid w:val="000D48CD"/>
    <w:rsid w:val="000D4E43"/>
    <w:rsid w:val="000D602B"/>
    <w:rsid w:val="000D60FD"/>
    <w:rsid w:val="000E1B42"/>
    <w:rsid w:val="000E2419"/>
    <w:rsid w:val="000E26E5"/>
    <w:rsid w:val="000E2F4A"/>
    <w:rsid w:val="000E3C77"/>
    <w:rsid w:val="000E4203"/>
    <w:rsid w:val="000E49EC"/>
    <w:rsid w:val="000E8C7A"/>
    <w:rsid w:val="000F0019"/>
    <w:rsid w:val="000F0525"/>
    <w:rsid w:val="000F0D38"/>
    <w:rsid w:val="000F271F"/>
    <w:rsid w:val="000F3286"/>
    <w:rsid w:val="000F3830"/>
    <w:rsid w:val="000F7294"/>
    <w:rsid w:val="000F776D"/>
    <w:rsid w:val="00100C7F"/>
    <w:rsid w:val="001035D2"/>
    <w:rsid w:val="00103820"/>
    <w:rsid w:val="001038F5"/>
    <w:rsid w:val="001047ED"/>
    <w:rsid w:val="00104819"/>
    <w:rsid w:val="00104A27"/>
    <w:rsid w:val="001052AC"/>
    <w:rsid w:val="001059B5"/>
    <w:rsid w:val="00105D88"/>
    <w:rsid w:val="00105DD2"/>
    <w:rsid w:val="00106B1E"/>
    <w:rsid w:val="00110784"/>
    <w:rsid w:val="0011102E"/>
    <w:rsid w:val="00111CE0"/>
    <w:rsid w:val="001131BF"/>
    <w:rsid w:val="00113B3F"/>
    <w:rsid w:val="00114165"/>
    <w:rsid w:val="0011438F"/>
    <w:rsid w:val="0011693C"/>
    <w:rsid w:val="00117194"/>
    <w:rsid w:val="00117391"/>
    <w:rsid w:val="00120794"/>
    <w:rsid w:val="001238A8"/>
    <w:rsid w:val="00124547"/>
    <w:rsid w:val="0012469D"/>
    <w:rsid w:val="001247DF"/>
    <w:rsid w:val="001251D7"/>
    <w:rsid w:val="00126421"/>
    <w:rsid w:val="00131183"/>
    <w:rsid w:val="00131FF9"/>
    <w:rsid w:val="00133221"/>
    <w:rsid w:val="001335FD"/>
    <w:rsid w:val="00135EA3"/>
    <w:rsid w:val="001364B0"/>
    <w:rsid w:val="00136F21"/>
    <w:rsid w:val="001402F1"/>
    <w:rsid w:val="0014143C"/>
    <w:rsid w:val="00141E3F"/>
    <w:rsid w:val="001420C3"/>
    <w:rsid w:val="001435D3"/>
    <w:rsid w:val="0014384A"/>
    <w:rsid w:val="00143C18"/>
    <w:rsid w:val="00143C57"/>
    <w:rsid w:val="00144A86"/>
    <w:rsid w:val="001453FE"/>
    <w:rsid w:val="0014707C"/>
    <w:rsid w:val="001479D8"/>
    <w:rsid w:val="00150DAE"/>
    <w:rsid w:val="001529DC"/>
    <w:rsid w:val="00152F42"/>
    <w:rsid w:val="001538FA"/>
    <w:rsid w:val="0015407B"/>
    <w:rsid w:val="00154153"/>
    <w:rsid w:val="0015417D"/>
    <w:rsid w:val="00154513"/>
    <w:rsid w:val="00155601"/>
    <w:rsid w:val="00155CD5"/>
    <w:rsid w:val="00155D17"/>
    <w:rsid w:val="00156CEA"/>
    <w:rsid w:val="00160217"/>
    <w:rsid w:val="00161F9C"/>
    <w:rsid w:val="00162425"/>
    <w:rsid w:val="00164188"/>
    <w:rsid w:val="00165DE6"/>
    <w:rsid w:val="00166B5B"/>
    <w:rsid w:val="00167342"/>
    <w:rsid w:val="00167860"/>
    <w:rsid w:val="00167A04"/>
    <w:rsid w:val="0017451C"/>
    <w:rsid w:val="00175990"/>
    <w:rsid w:val="0017695B"/>
    <w:rsid w:val="00177B18"/>
    <w:rsid w:val="00177C4D"/>
    <w:rsid w:val="001807E7"/>
    <w:rsid w:val="00180B27"/>
    <w:rsid w:val="00181FFE"/>
    <w:rsid w:val="00183AEE"/>
    <w:rsid w:val="001843CB"/>
    <w:rsid w:val="00184B8E"/>
    <w:rsid w:val="00185C2E"/>
    <w:rsid w:val="00186601"/>
    <w:rsid w:val="00186E7D"/>
    <w:rsid w:val="001903B5"/>
    <w:rsid w:val="0019136C"/>
    <w:rsid w:val="001916A4"/>
    <w:rsid w:val="00192934"/>
    <w:rsid w:val="00193888"/>
    <w:rsid w:val="00193A65"/>
    <w:rsid w:val="00194DCD"/>
    <w:rsid w:val="00196A96"/>
    <w:rsid w:val="00197A2E"/>
    <w:rsid w:val="001A02AE"/>
    <w:rsid w:val="001A1E9B"/>
    <w:rsid w:val="001A5B56"/>
    <w:rsid w:val="001A6F30"/>
    <w:rsid w:val="001A74AA"/>
    <w:rsid w:val="001A7602"/>
    <w:rsid w:val="001A7EFA"/>
    <w:rsid w:val="001A7F51"/>
    <w:rsid w:val="001B3705"/>
    <w:rsid w:val="001B3F58"/>
    <w:rsid w:val="001B71BC"/>
    <w:rsid w:val="001C0643"/>
    <w:rsid w:val="001C1811"/>
    <w:rsid w:val="001C1D55"/>
    <w:rsid w:val="001C26BD"/>
    <w:rsid w:val="001C366A"/>
    <w:rsid w:val="001C3906"/>
    <w:rsid w:val="001C4616"/>
    <w:rsid w:val="001C5009"/>
    <w:rsid w:val="001C525B"/>
    <w:rsid w:val="001C55C4"/>
    <w:rsid w:val="001C5B5B"/>
    <w:rsid w:val="001C5F06"/>
    <w:rsid w:val="001C625F"/>
    <w:rsid w:val="001C7655"/>
    <w:rsid w:val="001D1AE5"/>
    <w:rsid w:val="001D1C19"/>
    <w:rsid w:val="001D2ED8"/>
    <w:rsid w:val="001D575B"/>
    <w:rsid w:val="001D6020"/>
    <w:rsid w:val="001E146F"/>
    <w:rsid w:val="001E3458"/>
    <w:rsid w:val="001E41CF"/>
    <w:rsid w:val="001E46D3"/>
    <w:rsid w:val="001E4A83"/>
    <w:rsid w:val="001E546D"/>
    <w:rsid w:val="001F01D2"/>
    <w:rsid w:val="001F2162"/>
    <w:rsid w:val="001F3476"/>
    <w:rsid w:val="001F3BC6"/>
    <w:rsid w:val="001F4401"/>
    <w:rsid w:val="001F47EA"/>
    <w:rsid w:val="001F500E"/>
    <w:rsid w:val="001F5B69"/>
    <w:rsid w:val="001F7FEA"/>
    <w:rsid w:val="001FF2B9"/>
    <w:rsid w:val="00200AA4"/>
    <w:rsid w:val="00201EBC"/>
    <w:rsid w:val="002022FD"/>
    <w:rsid w:val="002037FE"/>
    <w:rsid w:val="00203C8B"/>
    <w:rsid w:val="00203D70"/>
    <w:rsid w:val="00204008"/>
    <w:rsid w:val="00210109"/>
    <w:rsid w:val="002106A3"/>
    <w:rsid w:val="00210C13"/>
    <w:rsid w:val="00213161"/>
    <w:rsid w:val="0021372A"/>
    <w:rsid w:val="002138E0"/>
    <w:rsid w:val="002149EB"/>
    <w:rsid w:val="0021642B"/>
    <w:rsid w:val="002206C4"/>
    <w:rsid w:val="00221E3A"/>
    <w:rsid w:val="002222FD"/>
    <w:rsid w:val="00222642"/>
    <w:rsid w:val="00222B71"/>
    <w:rsid w:val="00224DED"/>
    <w:rsid w:val="00225BDB"/>
    <w:rsid w:val="00230811"/>
    <w:rsid w:val="00230F1D"/>
    <w:rsid w:val="00231648"/>
    <w:rsid w:val="002338F4"/>
    <w:rsid w:val="00234BB2"/>
    <w:rsid w:val="00240582"/>
    <w:rsid w:val="00241661"/>
    <w:rsid w:val="00243B0D"/>
    <w:rsid w:val="00244EFE"/>
    <w:rsid w:val="002452E6"/>
    <w:rsid w:val="002456B1"/>
    <w:rsid w:val="0024588C"/>
    <w:rsid w:val="00246688"/>
    <w:rsid w:val="002471BE"/>
    <w:rsid w:val="002509BA"/>
    <w:rsid w:val="00251B53"/>
    <w:rsid w:val="00253A5B"/>
    <w:rsid w:val="00253BBC"/>
    <w:rsid w:val="0025485B"/>
    <w:rsid w:val="00257246"/>
    <w:rsid w:val="002577FC"/>
    <w:rsid w:val="00260D29"/>
    <w:rsid w:val="00260DBA"/>
    <w:rsid w:val="00261DA7"/>
    <w:rsid w:val="0026269A"/>
    <w:rsid w:val="00262B20"/>
    <w:rsid w:val="0026333E"/>
    <w:rsid w:val="00263A56"/>
    <w:rsid w:val="00264B43"/>
    <w:rsid w:val="00264F3A"/>
    <w:rsid w:val="00266AF3"/>
    <w:rsid w:val="00267EF7"/>
    <w:rsid w:val="00271895"/>
    <w:rsid w:val="00272DC9"/>
    <w:rsid w:val="00273122"/>
    <w:rsid w:val="00274F67"/>
    <w:rsid w:val="0027646B"/>
    <w:rsid w:val="0027716F"/>
    <w:rsid w:val="00280B18"/>
    <w:rsid w:val="00280F5B"/>
    <w:rsid w:val="00281353"/>
    <w:rsid w:val="002837F8"/>
    <w:rsid w:val="00283D06"/>
    <w:rsid w:val="00283E0D"/>
    <w:rsid w:val="00284D9E"/>
    <w:rsid w:val="00284FBF"/>
    <w:rsid w:val="0028502D"/>
    <w:rsid w:val="00287365"/>
    <w:rsid w:val="00291235"/>
    <w:rsid w:val="00291B17"/>
    <w:rsid w:val="00293806"/>
    <w:rsid w:val="00293E07"/>
    <w:rsid w:val="00294692"/>
    <w:rsid w:val="002948AD"/>
    <w:rsid w:val="002950E1"/>
    <w:rsid w:val="0029511F"/>
    <w:rsid w:val="00295312"/>
    <w:rsid w:val="00295E1B"/>
    <w:rsid w:val="00295E89"/>
    <w:rsid w:val="00296E4B"/>
    <w:rsid w:val="00297828"/>
    <w:rsid w:val="002A2794"/>
    <w:rsid w:val="002A326F"/>
    <w:rsid w:val="002A34F7"/>
    <w:rsid w:val="002A3EA5"/>
    <w:rsid w:val="002A463B"/>
    <w:rsid w:val="002A4C95"/>
    <w:rsid w:val="002A569E"/>
    <w:rsid w:val="002A7E84"/>
    <w:rsid w:val="002B076F"/>
    <w:rsid w:val="002B1FC0"/>
    <w:rsid w:val="002B2C71"/>
    <w:rsid w:val="002B33DD"/>
    <w:rsid w:val="002B3EEA"/>
    <w:rsid w:val="002B40DA"/>
    <w:rsid w:val="002B49A8"/>
    <w:rsid w:val="002B5F5A"/>
    <w:rsid w:val="002B603B"/>
    <w:rsid w:val="002C0A3D"/>
    <w:rsid w:val="002C0C5D"/>
    <w:rsid w:val="002C0E64"/>
    <w:rsid w:val="002C2711"/>
    <w:rsid w:val="002C296E"/>
    <w:rsid w:val="002D13D6"/>
    <w:rsid w:val="002D15BB"/>
    <w:rsid w:val="002D1C8C"/>
    <w:rsid w:val="002D2ECA"/>
    <w:rsid w:val="002D3F31"/>
    <w:rsid w:val="002D4336"/>
    <w:rsid w:val="002D54F9"/>
    <w:rsid w:val="002D7D02"/>
    <w:rsid w:val="002E13D2"/>
    <w:rsid w:val="002E22BC"/>
    <w:rsid w:val="002E5B1F"/>
    <w:rsid w:val="002E5F46"/>
    <w:rsid w:val="002E63CC"/>
    <w:rsid w:val="002E67EC"/>
    <w:rsid w:val="002E7B76"/>
    <w:rsid w:val="002F14C5"/>
    <w:rsid w:val="002F1F57"/>
    <w:rsid w:val="002F24DA"/>
    <w:rsid w:val="002F2843"/>
    <w:rsid w:val="002F34F4"/>
    <w:rsid w:val="002F3590"/>
    <w:rsid w:val="002F3AC0"/>
    <w:rsid w:val="002F48D8"/>
    <w:rsid w:val="002F5242"/>
    <w:rsid w:val="002F532D"/>
    <w:rsid w:val="002F60AE"/>
    <w:rsid w:val="002F62C6"/>
    <w:rsid w:val="002F6410"/>
    <w:rsid w:val="002F6CAE"/>
    <w:rsid w:val="002F7418"/>
    <w:rsid w:val="00300A96"/>
    <w:rsid w:val="00300BE3"/>
    <w:rsid w:val="003028FC"/>
    <w:rsid w:val="00304B91"/>
    <w:rsid w:val="0030596E"/>
    <w:rsid w:val="00305C01"/>
    <w:rsid w:val="00305EF7"/>
    <w:rsid w:val="00307647"/>
    <w:rsid w:val="00307B98"/>
    <w:rsid w:val="003107E7"/>
    <w:rsid w:val="00310CD7"/>
    <w:rsid w:val="003126C8"/>
    <w:rsid w:val="00312BA2"/>
    <w:rsid w:val="00313361"/>
    <w:rsid w:val="00313C7F"/>
    <w:rsid w:val="00315C9C"/>
    <w:rsid w:val="00315E52"/>
    <w:rsid w:val="003173BC"/>
    <w:rsid w:val="00321C9E"/>
    <w:rsid w:val="0032362B"/>
    <w:rsid w:val="00324133"/>
    <w:rsid w:val="00324E95"/>
    <w:rsid w:val="00327C06"/>
    <w:rsid w:val="00330529"/>
    <w:rsid w:val="00330B94"/>
    <w:rsid w:val="00330BB8"/>
    <w:rsid w:val="00330CB8"/>
    <w:rsid w:val="0033142D"/>
    <w:rsid w:val="00332200"/>
    <w:rsid w:val="00332251"/>
    <w:rsid w:val="003325A8"/>
    <w:rsid w:val="00333682"/>
    <w:rsid w:val="00333C6C"/>
    <w:rsid w:val="00340DC0"/>
    <w:rsid w:val="0034270F"/>
    <w:rsid w:val="00342ECF"/>
    <w:rsid w:val="00344E63"/>
    <w:rsid w:val="0034555D"/>
    <w:rsid w:val="00345887"/>
    <w:rsid w:val="00346A0A"/>
    <w:rsid w:val="00347575"/>
    <w:rsid w:val="00347790"/>
    <w:rsid w:val="003477CE"/>
    <w:rsid w:val="0035186F"/>
    <w:rsid w:val="00351C79"/>
    <w:rsid w:val="003525E3"/>
    <w:rsid w:val="003535AE"/>
    <w:rsid w:val="00353A11"/>
    <w:rsid w:val="00355296"/>
    <w:rsid w:val="0035664F"/>
    <w:rsid w:val="00356CED"/>
    <w:rsid w:val="00357BFF"/>
    <w:rsid w:val="0035DE39"/>
    <w:rsid w:val="00360761"/>
    <w:rsid w:val="00361044"/>
    <w:rsid w:val="00361AEC"/>
    <w:rsid w:val="003625DC"/>
    <w:rsid w:val="00362968"/>
    <w:rsid w:val="00362988"/>
    <w:rsid w:val="00363047"/>
    <w:rsid w:val="00363119"/>
    <w:rsid w:val="003643CE"/>
    <w:rsid w:val="0036470A"/>
    <w:rsid w:val="00365C5C"/>
    <w:rsid w:val="00366785"/>
    <w:rsid w:val="00366D39"/>
    <w:rsid w:val="0036CA7E"/>
    <w:rsid w:val="003712A0"/>
    <w:rsid w:val="00371D87"/>
    <w:rsid w:val="00373117"/>
    <w:rsid w:val="0037664B"/>
    <w:rsid w:val="0037763B"/>
    <w:rsid w:val="00385EFE"/>
    <w:rsid w:val="003865A7"/>
    <w:rsid w:val="0038673C"/>
    <w:rsid w:val="003868DA"/>
    <w:rsid w:val="00390317"/>
    <w:rsid w:val="00391BDD"/>
    <w:rsid w:val="00396B07"/>
    <w:rsid w:val="00397CCC"/>
    <w:rsid w:val="003A042C"/>
    <w:rsid w:val="003A0454"/>
    <w:rsid w:val="003A16FE"/>
    <w:rsid w:val="003A1D58"/>
    <w:rsid w:val="003A2129"/>
    <w:rsid w:val="003A32AC"/>
    <w:rsid w:val="003A6C60"/>
    <w:rsid w:val="003B2462"/>
    <w:rsid w:val="003B42FA"/>
    <w:rsid w:val="003B4812"/>
    <w:rsid w:val="003B65B4"/>
    <w:rsid w:val="003B7AB5"/>
    <w:rsid w:val="003C2B76"/>
    <w:rsid w:val="003C2D3E"/>
    <w:rsid w:val="003C3544"/>
    <w:rsid w:val="003C4236"/>
    <w:rsid w:val="003C5237"/>
    <w:rsid w:val="003C5EA5"/>
    <w:rsid w:val="003C723C"/>
    <w:rsid w:val="003C7B26"/>
    <w:rsid w:val="003D165E"/>
    <w:rsid w:val="003D25EC"/>
    <w:rsid w:val="003D429E"/>
    <w:rsid w:val="003D4E3A"/>
    <w:rsid w:val="003D53B5"/>
    <w:rsid w:val="003D5504"/>
    <w:rsid w:val="003D640D"/>
    <w:rsid w:val="003D6BBE"/>
    <w:rsid w:val="003D7396"/>
    <w:rsid w:val="003D7934"/>
    <w:rsid w:val="003E00C4"/>
    <w:rsid w:val="003E1978"/>
    <w:rsid w:val="003E2693"/>
    <w:rsid w:val="003E35D1"/>
    <w:rsid w:val="003E3F6E"/>
    <w:rsid w:val="003E5772"/>
    <w:rsid w:val="003E60DC"/>
    <w:rsid w:val="003E6F42"/>
    <w:rsid w:val="003E7332"/>
    <w:rsid w:val="003F1323"/>
    <w:rsid w:val="003F1DB1"/>
    <w:rsid w:val="003F311B"/>
    <w:rsid w:val="003F3860"/>
    <w:rsid w:val="003F3C2B"/>
    <w:rsid w:val="003F4391"/>
    <w:rsid w:val="003F4813"/>
    <w:rsid w:val="003F591D"/>
    <w:rsid w:val="003F64F7"/>
    <w:rsid w:val="003F6A0A"/>
    <w:rsid w:val="003F6D85"/>
    <w:rsid w:val="003FEF80"/>
    <w:rsid w:val="004004D0"/>
    <w:rsid w:val="004006D0"/>
    <w:rsid w:val="004018D2"/>
    <w:rsid w:val="00401B08"/>
    <w:rsid w:val="00401E7E"/>
    <w:rsid w:val="00402F13"/>
    <w:rsid w:val="0040578B"/>
    <w:rsid w:val="0041265A"/>
    <w:rsid w:val="00413366"/>
    <w:rsid w:val="00414E9C"/>
    <w:rsid w:val="0041509B"/>
    <w:rsid w:val="00422B79"/>
    <w:rsid w:val="00423D43"/>
    <w:rsid w:val="004243F2"/>
    <w:rsid w:val="004250BC"/>
    <w:rsid w:val="00425905"/>
    <w:rsid w:val="00426482"/>
    <w:rsid w:val="00430258"/>
    <w:rsid w:val="00430D63"/>
    <w:rsid w:val="00431517"/>
    <w:rsid w:val="00432ACF"/>
    <w:rsid w:val="004334B6"/>
    <w:rsid w:val="00433AC5"/>
    <w:rsid w:val="00433F08"/>
    <w:rsid w:val="004350DF"/>
    <w:rsid w:val="0043725B"/>
    <w:rsid w:val="00441D50"/>
    <w:rsid w:val="00442309"/>
    <w:rsid w:val="0045017B"/>
    <w:rsid w:val="00451273"/>
    <w:rsid w:val="00451C3D"/>
    <w:rsid w:val="00454F2F"/>
    <w:rsid w:val="004560A9"/>
    <w:rsid w:val="0045680D"/>
    <w:rsid w:val="00457861"/>
    <w:rsid w:val="0046012D"/>
    <w:rsid w:val="00460AFA"/>
    <w:rsid w:val="00460D9C"/>
    <w:rsid w:val="00460DC6"/>
    <w:rsid w:val="0046373C"/>
    <w:rsid w:val="004643C6"/>
    <w:rsid w:val="00465C14"/>
    <w:rsid w:val="00466BDC"/>
    <w:rsid w:val="00470545"/>
    <w:rsid w:val="004726C1"/>
    <w:rsid w:val="004747E8"/>
    <w:rsid w:val="00474ABD"/>
    <w:rsid w:val="00477394"/>
    <w:rsid w:val="00480DE4"/>
    <w:rsid w:val="00481962"/>
    <w:rsid w:val="00482C7B"/>
    <w:rsid w:val="004847B7"/>
    <w:rsid w:val="00484A89"/>
    <w:rsid w:val="00484DF8"/>
    <w:rsid w:val="00485798"/>
    <w:rsid w:val="00485BB3"/>
    <w:rsid w:val="00486C1C"/>
    <w:rsid w:val="00490310"/>
    <w:rsid w:val="00490E27"/>
    <w:rsid w:val="0049133A"/>
    <w:rsid w:val="00493849"/>
    <w:rsid w:val="004939D1"/>
    <w:rsid w:val="004943F1"/>
    <w:rsid w:val="00495836"/>
    <w:rsid w:val="00495D62"/>
    <w:rsid w:val="004967C4"/>
    <w:rsid w:val="00496C43"/>
    <w:rsid w:val="004A32FF"/>
    <w:rsid w:val="004A412E"/>
    <w:rsid w:val="004A4367"/>
    <w:rsid w:val="004A4629"/>
    <w:rsid w:val="004A544D"/>
    <w:rsid w:val="004A659F"/>
    <w:rsid w:val="004A72F6"/>
    <w:rsid w:val="004B02E6"/>
    <w:rsid w:val="004B125A"/>
    <w:rsid w:val="004B1F7D"/>
    <w:rsid w:val="004B25A3"/>
    <w:rsid w:val="004B326D"/>
    <w:rsid w:val="004B3299"/>
    <w:rsid w:val="004B4948"/>
    <w:rsid w:val="004B4B02"/>
    <w:rsid w:val="004B734D"/>
    <w:rsid w:val="004C149F"/>
    <w:rsid w:val="004C2431"/>
    <w:rsid w:val="004C4071"/>
    <w:rsid w:val="004C5424"/>
    <w:rsid w:val="004C6235"/>
    <w:rsid w:val="004C6875"/>
    <w:rsid w:val="004C7547"/>
    <w:rsid w:val="004D14DA"/>
    <w:rsid w:val="004D2A06"/>
    <w:rsid w:val="004D451B"/>
    <w:rsid w:val="004D75B3"/>
    <w:rsid w:val="004E23B5"/>
    <w:rsid w:val="004E2CA0"/>
    <w:rsid w:val="004E30CE"/>
    <w:rsid w:val="004E3456"/>
    <w:rsid w:val="004E3B26"/>
    <w:rsid w:val="004E45F8"/>
    <w:rsid w:val="004E4700"/>
    <w:rsid w:val="004E52A5"/>
    <w:rsid w:val="004E582F"/>
    <w:rsid w:val="004E7D18"/>
    <w:rsid w:val="004F1709"/>
    <w:rsid w:val="004F1962"/>
    <w:rsid w:val="004F2133"/>
    <w:rsid w:val="004F2E97"/>
    <w:rsid w:val="004F4F17"/>
    <w:rsid w:val="004F53D8"/>
    <w:rsid w:val="004F5A44"/>
    <w:rsid w:val="004F6723"/>
    <w:rsid w:val="0050133B"/>
    <w:rsid w:val="00501514"/>
    <w:rsid w:val="00501685"/>
    <w:rsid w:val="005048DD"/>
    <w:rsid w:val="005050BF"/>
    <w:rsid w:val="005059D5"/>
    <w:rsid w:val="00505AD4"/>
    <w:rsid w:val="00505D1C"/>
    <w:rsid w:val="005060BB"/>
    <w:rsid w:val="00506EF3"/>
    <w:rsid w:val="00507D09"/>
    <w:rsid w:val="00510A6A"/>
    <w:rsid w:val="00510E62"/>
    <w:rsid w:val="00511106"/>
    <w:rsid w:val="00511D92"/>
    <w:rsid w:val="005127CD"/>
    <w:rsid w:val="00512D39"/>
    <w:rsid w:val="005142E9"/>
    <w:rsid w:val="005150F7"/>
    <w:rsid w:val="00516266"/>
    <w:rsid w:val="0051676F"/>
    <w:rsid w:val="00517695"/>
    <w:rsid w:val="00521B1B"/>
    <w:rsid w:val="00522454"/>
    <w:rsid w:val="00523C9E"/>
    <w:rsid w:val="00525D0B"/>
    <w:rsid w:val="005276EF"/>
    <w:rsid w:val="0053283D"/>
    <w:rsid w:val="0053299A"/>
    <w:rsid w:val="00533126"/>
    <w:rsid w:val="00534A99"/>
    <w:rsid w:val="00534B00"/>
    <w:rsid w:val="005352A3"/>
    <w:rsid w:val="00535A27"/>
    <w:rsid w:val="00535DCD"/>
    <w:rsid w:val="00536122"/>
    <w:rsid w:val="00536BC2"/>
    <w:rsid w:val="00537189"/>
    <w:rsid w:val="00537995"/>
    <w:rsid w:val="00540BB3"/>
    <w:rsid w:val="00541782"/>
    <w:rsid w:val="0054225F"/>
    <w:rsid w:val="00542A2A"/>
    <w:rsid w:val="00544DD2"/>
    <w:rsid w:val="0054589E"/>
    <w:rsid w:val="005468AA"/>
    <w:rsid w:val="00547BFF"/>
    <w:rsid w:val="00550AD3"/>
    <w:rsid w:val="005511CB"/>
    <w:rsid w:val="00552CC4"/>
    <w:rsid w:val="005540A3"/>
    <w:rsid w:val="00554ED3"/>
    <w:rsid w:val="00554F1C"/>
    <w:rsid w:val="0055515C"/>
    <w:rsid w:val="00555576"/>
    <w:rsid w:val="005560F1"/>
    <w:rsid w:val="005561CB"/>
    <w:rsid w:val="005563E1"/>
    <w:rsid w:val="005569E6"/>
    <w:rsid w:val="00561378"/>
    <w:rsid w:val="0056183E"/>
    <w:rsid w:val="00562BF1"/>
    <w:rsid w:val="0056434B"/>
    <w:rsid w:val="00564D4B"/>
    <w:rsid w:val="00565312"/>
    <w:rsid w:val="00565945"/>
    <w:rsid w:val="00566E87"/>
    <w:rsid w:val="00567FE8"/>
    <w:rsid w:val="00570C70"/>
    <w:rsid w:val="00572DC9"/>
    <w:rsid w:val="00574CE9"/>
    <w:rsid w:val="00575ADF"/>
    <w:rsid w:val="00575C91"/>
    <w:rsid w:val="00577E97"/>
    <w:rsid w:val="005824E2"/>
    <w:rsid w:val="00584315"/>
    <w:rsid w:val="00585698"/>
    <w:rsid w:val="0058598B"/>
    <w:rsid w:val="0058605F"/>
    <w:rsid w:val="0058618F"/>
    <w:rsid w:val="00590B9C"/>
    <w:rsid w:val="00590EAF"/>
    <w:rsid w:val="00591CCD"/>
    <w:rsid w:val="00593EFF"/>
    <w:rsid w:val="005941AE"/>
    <w:rsid w:val="00594D33"/>
    <w:rsid w:val="005A0AF0"/>
    <w:rsid w:val="005A11AF"/>
    <w:rsid w:val="005A17EF"/>
    <w:rsid w:val="005A1FB6"/>
    <w:rsid w:val="005A212E"/>
    <w:rsid w:val="005A2183"/>
    <w:rsid w:val="005A26FF"/>
    <w:rsid w:val="005A4367"/>
    <w:rsid w:val="005A692D"/>
    <w:rsid w:val="005A69A5"/>
    <w:rsid w:val="005A7588"/>
    <w:rsid w:val="005A7DF9"/>
    <w:rsid w:val="005B0869"/>
    <w:rsid w:val="005B3512"/>
    <w:rsid w:val="005B3D7E"/>
    <w:rsid w:val="005B4B8D"/>
    <w:rsid w:val="005B4D93"/>
    <w:rsid w:val="005B615E"/>
    <w:rsid w:val="005B7205"/>
    <w:rsid w:val="005B7240"/>
    <w:rsid w:val="005B790A"/>
    <w:rsid w:val="005B79EC"/>
    <w:rsid w:val="005C1A4D"/>
    <w:rsid w:val="005C36BA"/>
    <w:rsid w:val="005C3A59"/>
    <w:rsid w:val="005C3C92"/>
    <w:rsid w:val="005C3E28"/>
    <w:rsid w:val="005C4A30"/>
    <w:rsid w:val="005C552E"/>
    <w:rsid w:val="005C789B"/>
    <w:rsid w:val="005D15CC"/>
    <w:rsid w:val="005D1657"/>
    <w:rsid w:val="005D37A8"/>
    <w:rsid w:val="005D3874"/>
    <w:rsid w:val="005D541E"/>
    <w:rsid w:val="005D7A1F"/>
    <w:rsid w:val="005E0FE5"/>
    <w:rsid w:val="005E1102"/>
    <w:rsid w:val="005E328F"/>
    <w:rsid w:val="005E3466"/>
    <w:rsid w:val="005E6AC9"/>
    <w:rsid w:val="005F0A9D"/>
    <w:rsid w:val="005F125A"/>
    <w:rsid w:val="005F1F06"/>
    <w:rsid w:val="005F1F0F"/>
    <w:rsid w:val="005F28A5"/>
    <w:rsid w:val="005F3A71"/>
    <w:rsid w:val="005F4AF7"/>
    <w:rsid w:val="005F5421"/>
    <w:rsid w:val="005F5752"/>
    <w:rsid w:val="005F5B01"/>
    <w:rsid w:val="005F7DB1"/>
    <w:rsid w:val="005F7F60"/>
    <w:rsid w:val="00600134"/>
    <w:rsid w:val="006001B0"/>
    <w:rsid w:val="00601E41"/>
    <w:rsid w:val="006021F8"/>
    <w:rsid w:val="0060239C"/>
    <w:rsid w:val="0060265E"/>
    <w:rsid w:val="00602719"/>
    <w:rsid w:val="00603324"/>
    <w:rsid w:val="0060383A"/>
    <w:rsid w:val="006058B4"/>
    <w:rsid w:val="006060A4"/>
    <w:rsid w:val="00606C48"/>
    <w:rsid w:val="00607726"/>
    <w:rsid w:val="0061098B"/>
    <w:rsid w:val="00610F3A"/>
    <w:rsid w:val="006121AB"/>
    <w:rsid w:val="00612A50"/>
    <w:rsid w:val="00615035"/>
    <w:rsid w:val="00615763"/>
    <w:rsid w:val="00621CBF"/>
    <w:rsid w:val="00623970"/>
    <w:rsid w:val="006258E4"/>
    <w:rsid w:val="0062590F"/>
    <w:rsid w:val="006303C5"/>
    <w:rsid w:val="006311E4"/>
    <w:rsid w:val="00632263"/>
    <w:rsid w:val="00633CEE"/>
    <w:rsid w:val="00634470"/>
    <w:rsid w:val="00635452"/>
    <w:rsid w:val="006355A2"/>
    <w:rsid w:val="0063658B"/>
    <w:rsid w:val="0063690A"/>
    <w:rsid w:val="0063ABDB"/>
    <w:rsid w:val="00640848"/>
    <w:rsid w:val="00641AD4"/>
    <w:rsid w:val="006427F3"/>
    <w:rsid w:val="00642BAA"/>
    <w:rsid w:val="00643EE9"/>
    <w:rsid w:val="006462C8"/>
    <w:rsid w:val="006473C1"/>
    <w:rsid w:val="00647C80"/>
    <w:rsid w:val="006501AE"/>
    <w:rsid w:val="006528AD"/>
    <w:rsid w:val="0065292D"/>
    <w:rsid w:val="006560A0"/>
    <w:rsid w:val="00661C4F"/>
    <w:rsid w:val="00662B02"/>
    <w:rsid w:val="006640C2"/>
    <w:rsid w:val="0066469D"/>
    <w:rsid w:val="0066549C"/>
    <w:rsid w:val="00665807"/>
    <w:rsid w:val="00665BB7"/>
    <w:rsid w:val="0066746F"/>
    <w:rsid w:val="00670DC7"/>
    <w:rsid w:val="006720C1"/>
    <w:rsid w:val="00672A51"/>
    <w:rsid w:val="00673F6A"/>
    <w:rsid w:val="00675171"/>
    <w:rsid w:val="0067626E"/>
    <w:rsid w:val="006768CE"/>
    <w:rsid w:val="00677268"/>
    <w:rsid w:val="00677C39"/>
    <w:rsid w:val="00681C47"/>
    <w:rsid w:val="00681DBA"/>
    <w:rsid w:val="00681E4F"/>
    <w:rsid w:val="00686390"/>
    <w:rsid w:val="00686853"/>
    <w:rsid w:val="00686B8A"/>
    <w:rsid w:val="0068715F"/>
    <w:rsid w:val="006918DE"/>
    <w:rsid w:val="006945A5"/>
    <w:rsid w:val="00694FD4"/>
    <w:rsid w:val="006A136A"/>
    <w:rsid w:val="006A206D"/>
    <w:rsid w:val="006A24A9"/>
    <w:rsid w:val="006A39D4"/>
    <w:rsid w:val="006A50BE"/>
    <w:rsid w:val="006B1613"/>
    <w:rsid w:val="006B1D69"/>
    <w:rsid w:val="006B2A07"/>
    <w:rsid w:val="006B4355"/>
    <w:rsid w:val="006B45CB"/>
    <w:rsid w:val="006B48C2"/>
    <w:rsid w:val="006B5A7A"/>
    <w:rsid w:val="006B6C72"/>
    <w:rsid w:val="006B6D60"/>
    <w:rsid w:val="006C0582"/>
    <w:rsid w:val="006C0F15"/>
    <w:rsid w:val="006C190D"/>
    <w:rsid w:val="006C6C07"/>
    <w:rsid w:val="006C71AF"/>
    <w:rsid w:val="006D253D"/>
    <w:rsid w:val="006D3ED6"/>
    <w:rsid w:val="006D46A0"/>
    <w:rsid w:val="006D474D"/>
    <w:rsid w:val="006D51DA"/>
    <w:rsid w:val="006D5F1C"/>
    <w:rsid w:val="006D6596"/>
    <w:rsid w:val="006D6B88"/>
    <w:rsid w:val="006D774E"/>
    <w:rsid w:val="006E056C"/>
    <w:rsid w:val="006E4CF5"/>
    <w:rsid w:val="006E5470"/>
    <w:rsid w:val="006E54AA"/>
    <w:rsid w:val="006E726A"/>
    <w:rsid w:val="006E73B3"/>
    <w:rsid w:val="006E7CF5"/>
    <w:rsid w:val="006F06B7"/>
    <w:rsid w:val="006F0DA1"/>
    <w:rsid w:val="006F2863"/>
    <w:rsid w:val="006F300F"/>
    <w:rsid w:val="006F4FE2"/>
    <w:rsid w:val="006F62CB"/>
    <w:rsid w:val="007020D3"/>
    <w:rsid w:val="007025D8"/>
    <w:rsid w:val="00702C5E"/>
    <w:rsid w:val="00703306"/>
    <w:rsid w:val="0070341B"/>
    <w:rsid w:val="00705D18"/>
    <w:rsid w:val="007109A6"/>
    <w:rsid w:val="007113BB"/>
    <w:rsid w:val="00711870"/>
    <w:rsid w:val="00713E15"/>
    <w:rsid w:val="007150BC"/>
    <w:rsid w:val="00715507"/>
    <w:rsid w:val="00715CF7"/>
    <w:rsid w:val="00716653"/>
    <w:rsid w:val="00716A55"/>
    <w:rsid w:val="00716A66"/>
    <w:rsid w:val="00723907"/>
    <w:rsid w:val="00723CF2"/>
    <w:rsid w:val="00725AAA"/>
    <w:rsid w:val="00726080"/>
    <w:rsid w:val="0072683B"/>
    <w:rsid w:val="0073103B"/>
    <w:rsid w:val="00731D17"/>
    <w:rsid w:val="007353A1"/>
    <w:rsid w:val="007374D8"/>
    <w:rsid w:val="00737F52"/>
    <w:rsid w:val="00740B6B"/>
    <w:rsid w:val="00740EDD"/>
    <w:rsid w:val="00742713"/>
    <w:rsid w:val="007428E8"/>
    <w:rsid w:val="0074671A"/>
    <w:rsid w:val="007475AE"/>
    <w:rsid w:val="0074E099"/>
    <w:rsid w:val="00750309"/>
    <w:rsid w:val="00750CB9"/>
    <w:rsid w:val="0075112E"/>
    <w:rsid w:val="00752219"/>
    <w:rsid w:val="00752A7D"/>
    <w:rsid w:val="00754454"/>
    <w:rsid w:val="00755181"/>
    <w:rsid w:val="00760743"/>
    <w:rsid w:val="0076076A"/>
    <w:rsid w:val="00761121"/>
    <w:rsid w:val="00761988"/>
    <w:rsid w:val="00762D1B"/>
    <w:rsid w:val="0076556E"/>
    <w:rsid w:val="0076577E"/>
    <w:rsid w:val="007659A6"/>
    <w:rsid w:val="007662D8"/>
    <w:rsid w:val="007662FF"/>
    <w:rsid w:val="00767097"/>
    <w:rsid w:val="00767C32"/>
    <w:rsid w:val="00767F07"/>
    <w:rsid w:val="00771ADD"/>
    <w:rsid w:val="00772140"/>
    <w:rsid w:val="00772300"/>
    <w:rsid w:val="00772AF6"/>
    <w:rsid w:val="00773AE9"/>
    <w:rsid w:val="007808DF"/>
    <w:rsid w:val="00781123"/>
    <w:rsid w:val="007820C8"/>
    <w:rsid w:val="007827A3"/>
    <w:rsid w:val="007837B1"/>
    <w:rsid w:val="0078419C"/>
    <w:rsid w:val="00784D15"/>
    <w:rsid w:val="00785C23"/>
    <w:rsid w:val="00787899"/>
    <w:rsid w:val="00792551"/>
    <w:rsid w:val="00792E88"/>
    <w:rsid w:val="007934AC"/>
    <w:rsid w:val="00794BD1"/>
    <w:rsid w:val="00795F1F"/>
    <w:rsid w:val="007979C9"/>
    <w:rsid w:val="007A02C3"/>
    <w:rsid w:val="007A12B6"/>
    <w:rsid w:val="007A1334"/>
    <w:rsid w:val="007A218F"/>
    <w:rsid w:val="007A27B9"/>
    <w:rsid w:val="007A2DCA"/>
    <w:rsid w:val="007A30B0"/>
    <w:rsid w:val="007A3835"/>
    <w:rsid w:val="007A4465"/>
    <w:rsid w:val="007B0601"/>
    <w:rsid w:val="007B0D74"/>
    <w:rsid w:val="007B121D"/>
    <w:rsid w:val="007B225F"/>
    <w:rsid w:val="007B2A9C"/>
    <w:rsid w:val="007B343A"/>
    <w:rsid w:val="007B53B5"/>
    <w:rsid w:val="007B5DC4"/>
    <w:rsid w:val="007C21E3"/>
    <w:rsid w:val="007C6A44"/>
    <w:rsid w:val="007C7E97"/>
    <w:rsid w:val="007D0017"/>
    <w:rsid w:val="007D0E2A"/>
    <w:rsid w:val="007D21F6"/>
    <w:rsid w:val="007D2243"/>
    <w:rsid w:val="007D2E35"/>
    <w:rsid w:val="007D42C8"/>
    <w:rsid w:val="007D5739"/>
    <w:rsid w:val="007D7CDE"/>
    <w:rsid w:val="007E07AC"/>
    <w:rsid w:val="007E0B56"/>
    <w:rsid w:val="007E113E"/>
    <w:rsid w:val="007E2414"/>
    <w:rsid w:val="007E267A"/>
    <w:rsid w:val="007E33C5"/>
    <w:rsid w:val="007E3BD5"/>
    <w:rsid w:val="007E428B"/>
    <w:rsid w:val="007ECEF1"/>
    <w:rsid w:val="007F0CC9"/>
    <w:rsid w:val="007F32E1"/>
    <w:rsid w:val="007F4782"/>
    <w:rsid w:val="007F5F47"/>
    <w:rsid w:val="007F6403"/>
    <w:rsid w:val="007F7223"/>
    <w:rsid w:val="007F7AA9"/>
    <w:rsid w:val="007F7D9D"/>
    <w:rsid w:val="008007CB"/>
    <w:rsid w:val="00800838"/>
    <w:rsid w:val="008018EA"/>
    <w:rsid w:val="00803522"/>
    <w:rsid w:val="008041C8"/>
    <w:rsid w:val="00804438"/>
    <w:rsid w:val="00805EFF"/>
    <w:rsid w:val="00805F1E"/>
    <w:rsid w:val="00806A6E"/>
    <w:rsid w:val="00806D9E"/>
    <w:rsid w:val="008103C3"/>
    <w:rsid w:val="00813D9E"/>
    <w:rsid w:val="00814BA6"/>
    <w:rsid w:val="00814C21"/>
    <w:rsid w:val="00815D5B"/>
    <w:rsid w:val="008179B8"/>
    <w:rsid w:val="00817F1A"/>
    <w:rsid w:val="00820DE1"/>
    <w:rsid w:val="00823A48"/>
    <w:rsid w:val="00824D96"/>
    <w:rsid w:val="00825205"/>
    <w:rsid w:val="00825963"/>
    <w:rsid w:val="00825C35"/>
    <w:rsid w:val="00825EBB"/>
    <w:rsid w:val="008267CF"/>
    <w:rsid w:val="00826970"/>
    <w:rsid w:val="00830254"/>
    <w:rsid w:val="00830A6B"/>
    <w:rsid w:val="00833123"/>
    <w:rsid w:val="00833812"/>
    <w:rsid w:val="008339CD"/>
    <w:rsid w:val="00833A26"/>
    <w:rsid w:val="008356AF"/>
    <w:rsid w:val="008370D9"/>
    <w:rsid w:val="008376C8"/>
    <w:rsid w:val="0084006E"/>
    <w:rsid w:val="00843312"/>
    <w:rsid w:val="00843763"/>
    <w:rsid w:val="00843B7C"/>
    <w:rsid w:val="008471BC"/>
    <w:rsid w:val="00853AE8"/>
    <w:rsid w:val="00856C8C"/>
    <w:rsid w:val="008577A5"/>
    <w:rsid w:val="00860500"/>
    <w:rsid w:val="008614B3"/>
    <w:rsid w:val="00861977"/>
    <w:rsid w:val="00863BBF"/>
    <w:rsid w:val="00863FF1"/>
    <w:rsid w:val="0086403B"/>
    <w:rsid w:val="00865833"/>
    <w:rsid w:val="00865B21"/>
    <w:rsid w:val="00866DFF"/>
    <w:rsid w:val="0086768A"/>
    <w:rsid w:val="00867C79"/>
    <w:rsid w:val="00870CC8"/>
    <w:rsid w:val="0087221C"/>
    <w:rsid w:val="0087246C"/>
    <w:rsid w:val="00873C3A"/>
    <w:rsid w:val="008744FC"/>
    <w:rsid w:val="008748B9"/>
    <w:rsid w:val="00875079"/>
    <w:rsid w:val="008773F0"/>
    <w:rsid w:val="0088001A"/>
    <w:rsid w:val="00880AEC"/>
    <w:rsid w:val="00880C37"/>
    <w:rsid w:val="00881DDB"/>
    <w:rsid w:val="00882769"/>
    <w:rsid w:val="00883765"/>
    <w:rsid w:val="008861DC"/>
    <w:rsid w:val="00886624"/>
    <w:rsid w:val="00886DA4"/>
    <w:rsid w:val="0088749F"/>
    <w:rsid w:val="00890906"/>
    <w:rsid w:val="008926EC"/>
    <w:rsid w:val="00892B92"/>
    <w:rsid w:val="00893637"/>
    <w:rsid w:val="0089441F"/>
    <w:rsid w:val="00894D4F"/>
    <w:rsid w:val="008979BE"/>
    <w:rsid w:val="008A0EB2"/>
    <w:rsid w:val="008A13EA"/>
    <w:rsid w:val="008A1E7A"/>
    <w:rsid w:val="008A2B0D"/>
    <w:rsid w:val="008A2CDF"/>
    <w:rsid w:val="008A40EF"/>
    <w:rsid w:val="008A422C"/>
    <w:rsid w:val="008A72B1"/>
    <w:rsid w:val="008B10C6"/>
    <w:rsid w:val="008B16A9"/>
    <w:rsid w:val="008B21F9"/>
    <w:rsid w:val="008B3DB8"/>
    <w:rsid w:val="008B3FF1"/>
    <w:rsid w:val="008B5CA7"/>
    <w:rsid w:val="008B5DBF"/>
    <w:rsid w:val="008B622A"/>
    <w:rsid w:val="008B747F"/>
    <w:rsid w:val="008C08EE"/>
    <w:rsid w:val="008C2C22"/>
    <w:rsid w:val="008C4DD1"/>
    <w:rsid w:val="008C54F6"/>
    <w:rsid w:val="008C6951"/>
    <w:rsid w:val="008C71C4"/>
    <w:rsid w:val="008C7F5D"/>
    <w:rsid w:val="008D04F3"/>
    <w:rsid w:val="008D0AEC"/>
    <w:rsid w:val="008D12C9"/>
    <w:rsid w:val="008D1300"/>
    <w:rsid w:val="008D560D"/>
    <w:rsid w:val="008D5626"/>
    <w:rsid w:val="008E14F1"/>
    <w:rsid w:val="008E14F7"/>
    <w:rsid w:val="008E1BA7"/>
    <w:rsid w:val="008E2FC6"/>
    <w:rsid w:val="008E39A7"/>
    <w:rsid w:val="008E3EA1"/>
    <w:rsid w:val="008E42CF"/>
    <w:rsid w:val="008E4702"/>
    <w:rsid w:val="008E68AD"/>
    <w:rsid w:val="008E698E"/>
    <w:rsid w:val="008E6CA6"/>
    <w:rsid w:val="008E6D21"/>
    <w:rsid w:val="008F0C0D"/>
    <w:rsid w:val="008F17DF"/>
    <w:rsid w:val="008F22AA"/>
    <w:rsid w:val="008F2BF4"/>
    <w:rsid w:val="008F40FA"/>
    <w:rsid w:val="008F4465"/>
    <w:rsid w:val="008F4DF7"/>
    <w:rsid w:val="008F518E"/>
    <w:rsid w:val="008F61B1"/>
    <w:rsid w:val="008F6929"/>
    <w:rsid w:val="008F6F3B"/>
    <w:rsid w:val="008F70D9"/>
    <w:rsid w:val="00900120"/>
    <w:rsid w:val="00901A3F"/>
    <w:rsid w:val="00901A70"/>
    <w:rsid w:val="00902E1F"/>
    <w:rsid w:val="00902EA6"/>
    <w:rsid w:val="009039DB"/>
    <w:rsid w:val="00903C0C"/>
    <w:rsid w:val="00905A32"/>
    <w:rsid w:val="00905D73"/>
    <w:rsid w:val="00906343"/>
    <w:rsid w:val="00906463"/>
    <w:rsid w:val="00911200"/>
    <w:rsid w:val="0091181F"/>
    <w:rsid w:val="00912EBA"/>
    <w:rsid w:val="00914150"/>
    <w:rsid w:val="00916284"/>
    <w:rsid w:val="0091689A"/>
    <w:rsid w:val="009212E0"/>
    <w:rsid w:val="00921AC6"/>
    <w:rsid w:val="00922043"/>
    <w:rsid w:val="00922369"/>
    <w:rsid w:val="00922AAB"/>
    <w:rsid w:val="00923994"/>
    <w:rsid w:val="00923F56"/>
    <w:rsid w:val="00924A6D"/>
    <w:rsid w:val="00925CE4"/>
    <w:rsid w:val="0092600D"/>
    <w:rsid w:val="0093091E"/>
    <w:rsid w:val="0093166B"/>
    <w:rsid w:val="00932FBC"/>
    <w:rsid w:val="00934F41"/>
    <w:rsid w:val="00935B59"/>
    <w:rsid w:val="00936BCA"/>
    <w:rsid w:val="0093772A"/>
    <w:rsid w:val="00937980"/>
    <w:rsid w:val="00937EC1"/>
    <w:rsid w:val="00940FE8"/>
    <w:rsid w:val="0094116A"/>
    <w:rsid w:val="00942417"/>
    <w:rsid w:val="00943205"/>
    <w:rsid w:val="00944542"/>
    <w:rsid w:val="0094777C"/>
    <w:rsid w:val="00947EE4"/>
    <w:rsid w:val="00950002"/>
    <w:rsid w:val="0095079B"/>
    <w:rsid w:val="00950CF7"/>
    <w:rsid w:val="00951233"/>
    <w:rsid w:val="0095179F"/>
    <w:rsid w:val="00952145"/>
    <w:rsid w:val="00952AE5"/>
    <w:rsid w:val="009531B3"/>
    <w:rsid w:val="0095467D"/>
    <w:rsid w:val="0096038F"/>
    <w:rsid w:val="009618AD"/>
    <w:rsid w:val="00962DB2"/>
    <w:rsid w:val="00963B15"/>
    <w:rsid w:val="009645F5"/>
    <w:rsid w:val="009661FD"/>
    <w:rsid w:val="0097415E"/>
    <w:rsid w:val="00975D57"/>
    <w:rsid w:val="00976579"/>
    <w:rsid w:val="00976C8B"/>
    <w:rsid w:val="00977A25"/>
    <w:rsid w:val="00977AFD"/>
    <w:rsid w:val="0098044C"/>
    <w:rsid w:val="00980727"/>
    <w:rsid w:val="00981569"/>
    <w:rsid w:val="0098325C"/>
    <w:rsid w:val="00984F9C"/>
    <w:rsid w:val="0098764A"/>
    <w:rsid w:val="00990180"/>
    <w:rsid w:val="009902D1"/>
    <w:rsid w:val="00991F54"/>
    <w:rsid w:val="0099392C"/>
    <w:rsid w:val="009939B7"/>
    <w:rsid w:val="00993BEC"/>
    <w:rsid w:val="00994300"/>
    <w:rsid w:val="009977A3"/>
    <w:rsid w:val="009978C5"/>
    <w:rsid w:val="00997AB3"/>
    <w:rsid w:val="00997B1E"/>
    <w:rsid w:val="009A0A75"/>
    <w:rsid w:val="009A12A6"/>
    <w:rsid w:val="009A1554"/>
    <w:rsid w:val="009A2C5B"/>
    <w:rsid w:val="009A35D6"/>
    <w:rsid w:val="009A6510"/>
    <w:rsid w:val="009A653F"/>
    <w:rsid w:val="009A65B6"/>
    <w:rsid w:val="009A793D"/>
    <w:rsid w:val="009B115C"/>
    <w:rsid w:val="009B1E3D"/>
    <w:rsid w:val="009B2EA3"/>
    <w:rsid w:val="009B2F74"/>
    <w:rsid w:val="009B4A9E"/>
    <w:rsid w:val="009B4FC4"/>
    <w:rsid w:val="009B558C"/>
    <w:rsid w:val="009B6806"/>
    <w:rsid w:val="009C3999"/>
    <w:rsid w:val="009C5A61"/>
    <w:rsid w:val="009C7C23"/>
    <w:rsid w:val="009D0176"/>
    <w:rsid w:val="009D220D"/>
    <w:rsid w:val="009D259A"/>
    <w:rsid w:val="009D2950"/>
    <w:rsid w:val="009D2A7A"/>
    <w:rsid w:val="009D2A8F"/>
    <w:rsid w:val="009D2CF2"/>
    <w:rsid w:val="009D466B"/>
    <w:rsid w:val="009D52FA"/>
    <w:rsid w:val="009D55B3"/>
    <w:rsid w:val="009D5F62"/>
    <w:rsid w:val="009D61C2"/>
    <w:rsid w:val="009D7684"/>
    <w:rsid w:val="009D7787"/>
    <w:rsid w:val="009E0476"/>
    <w:rsid w:val="009E0A70"/>
    <w:rsid w:val="009E171C"/>
    <w:rsid w:val="009E25B6"/>
    <w:rsid w:val="009E2716"/>
    <w:rsid w:val="009E3BB6"/>
    <w:rsid w:val="009E4410"/>
    <w:rsid w:val="009E4599"/>
    <w:rsid w:val="009E4C14"/>
    <w:rsid w:val="009E5241"/>
    <w:rsid w:val="009E61C6"/>
    <w:rsid w:val="009E64F5"/>
    <w:rsid w:val="009E68B5"/>
    <w:rsid w:val="009E741E"/>
    <w:rsid w:val="009F2BCC"/>
    <w:rsid w:val="009F2D98"/>
    <w:rsid w:val="009F33BC"/>
    <w:rsid w:val="009F3B55"/>
    <w:rsid w:val="009F53FA"/>
    <w:rsid w:val="009F5FA7"/>
    <w:rsid w:val="009F5FC6"/>
    <w:rsid w:val="009F70BE"/>
    <w:rsid w:val="009F7D87"/>
    <w:rsid w:val="009F7E35"/>
    <w:rsid w:val="00A00A35"/>
    <w:rsid w:val="00A02C61"/>
    <w:rsid w:val="00A033A5"/>
    <w:rsid w:val="00A0595D"/>
    <w:rsid w:val="00A05D0F"/>
    <w:rsid w:val="00A05EC2"/>
    <w:rsid w:val="00A0E3C7"/>
    <w:rsid w:val="00A10347"/>
    <w:rsid w:val="00A1245F"/>
    <w:rsid w:val="00A1766D"/>
    <w:rsid w:val="00A17B0B"/>
    <w:rsid w:val="00A17FEA"/>
    <w:rsid w:val="00A21EBB"/>
    <w:rsid w:val="00A22F8B"/>
    <w:rsid w:val="00A22FFE"/>
    <w:rsid w:val="00A2363F"/>
    <w:rsid w:val="00A24177"/>
    <w:rsid w:val="00A24412"/>
    <w:rsid w:val="00A27247"/>
    <w:rsid w:val="00A27396"/>
    <w:rsid w:val="00A30DCF"/>
    <w:rsid w:val="00A3116E"/>
    <w:rsid w:val="00A3158F"/>
    <w:rsid w:val="00A3196F"/>
    <w:rsid w:val="00A32065"/>
    <w:rsid w:val="00A3413B"/>
    <w:rsid w:val="00A3652F"/>
    <w:rsid w:val="00A37E59"/>
    <w:rsid w:val="00A41401"/>
    <w:rsid w:val="00A43E52"/>
    <w:rsid w:val="00A44E4B"/>
    <w:rsid w:val="00A456F7"/>
    <w:rsid w:val="00A46B23"/>
    <w:rsid w:val="00A47A20"/>
    <w:rsid w:val="00A50953"/>
    <w:rsid w:val="00A5179A"/>
    <w:rsid w:val="00A51897"/>
    <w:rsid w:val="00A51B46"/>
    <w:rsid w:val="00A520F7"/>
    <w:rsid w:val="00A527B6"/>
    <w:rsid w:val="00A52B64"/>
    <w:rsid w:val="00A55365"/>
    <w:rsid w:val="00A56655"/>
    <w:rsid w:val="00A578AF"/>
    <w:rsid w:val="00A57E18"/>
    <w:rsid w:val="00A60174"/>
    <w:rsid w:val="00A612F6"/>
    <w:rsid w:val="00A61FBA"/>
    <w:rsid w:val="00A629CC"/>
    <w:rsid w:val="00A634FE"/>
    <w:rsid w:val="00A650B3"/>
    <w:rsid w:val="00A657C0"/>
    <w:rsid w:val="00A66982"/>
    <w:rsid w:val="00A669F7"/>
    <w:rsid w:val="00A71689"/>
    <w:rsid w:val="00A71934"/>
    <w:rsid w:val="00A71AE1"/>
    <w:rsid w:val="00A721C2"/>
    <w:rsid w:val="00A728D6"/>
    <w:rsid w:val="00A74250"/>
    <w:rsid w:val="00A76151"/>
    <w:rsid w:val="00A765F6"/>
    <w:rsid w:val="00A77305"/>
    <w:rsid w:val="00A77316"/>
    <w:rsid w:val="00A77A2E"/>
    <w:rsid w:val="00A77DE3"/>
    <w:rsid w:val="00A8107D"/>
    <w:rsid w:val="00A83184"/>
    <w:rsid w:val="00A84331"/>
    <w:rsid w:val="00A8448D"/>
    <w:rsid w:val="00A86177"/>
    <w:rsid w:val="00A865A9"/>
    <w:rsid w:val="00A86689"/>
    <w:rsid w:val="00A86CB7"/>
    <w:rsid w:val="00A8756B"/>
    <w:rsid w:val="00A87C99"/>
    <w:rsid w:val="00A90243"/>
    <w:rsid w:val="00A92831"/>
    <w:rsid w:val="00A928F1"/>
    <w:rsid w:val="00A929BD"/>
    <w:rsid w:val="00A93F60"/>
    <w:rsid w:val="00A95443"/>
    <w:rsid w:val="00A95D1E"/>
    <w:rsid w:val="00A967A8"/>
    <w:rsid w:val="00A9770B"/>
    <w:rsid w:val="00A97AD1"/>
    <w:rsid w:val="00AA0FAD"/>
    <w:rsid w:val="00AA1F66"/>
    <w:rsid w:val="00AA23E7"/>
    <w:rsid w:val="00AA323C"/>
    <w:rsid w:val="00AA390F"/>
    <w:rsid w:val="00AA50A5"/>
    <w:rsid w:val="00AA5DD7"/>
    <w:rsid w:val="00AA636D"/>
    <w:rsid w:val="00AA70DA"/>
    <w:rsid w:val="00AA7425"/>
    <w:rsid w:val="00AA7E14"/>
    <w:rsid w:val="00AB0104"/>
    <w:rsid w:val="00AB0525"/>
    <w:rsid w:val="00AB1D13"/>
    <w:rsid w:val="00AB5A01"/>
    <w:rsid w:val="00AB5D24"/>
    <w:rsid w:val="00AB66FC"/>
    <w:rsid w:val="00AB75A3"/>
    <w:rsid w:val="00AC01E9"/>
    <w:rsid w:val="00AC0778"/>
    <w:rsid w:val="00AC098F"/>
    <w:rsid w:val="00AC25D5"/>
    <w:rsid w:val="00AC262B"/>
    <w:rsid w:val="00AC296A"/>
    <w:rsid w:val="00AC2A34"/>
    <w:rsid w:val="00AC46C6"/>
    <w:rsid w:val="00AC4D30"/>
    <w:rsid w:val="00AC718D"/>
    <w:rsid w:val="00AC72DF"/>
    <w:rsid w:val="00AC7BA6"/>
    <w:rsid w:val="00AC7D49"/>
    <w:rsid w:val="00AD065F"/>
    <w:rsid w:val="00AD0CEF"/>
    <w:rsid w:val="00AD185A"/>
    <w:rsid w:val="00AD22C7"/>
    <w:rsid w:val="00AD38EB"/>
    <w:rsid w:val="00AD391A"/>
    <w:rsid w:val="00AD39EE"/>
    <w:rsid w:val="00AD5D4B"/>
    <w:rsid w:val="00AD5DDA"/>
    <w:rsid w:val="00AD6437"/>
    <w:rsid w:val="00AD6F28"/>
    <w:rsid w:val="00AD6FCC"/>
    <w:rsid w:val="00AD938F"/>
    <w:rsid w:val="00AE01E4"/>
    <w:rsid w:val="00AE09B3"/>
    <w:rsid w:val="00AE1097"/>
    <w:rsid w:val="00AE1166"/>
    <w:rsid w:val="00AE1423"/>
    <w:rsid w:val="00AE1C82"/>
    <w:rsid w:val="00AE2E66"/>
    <w:rsid w:val="00AE3D74"/>
    <w:rsid w:val="00AE4267"/>
    <w:rsid w:val="00AE4C23"/>
    <w:rsid w:val="00AE64F2"/>
    <w:rsid w:val="00AE6D36"/>
    <w:rsid w:val="00AF1FAB"/>
    <w:rsid w:val="00AF241F"/>
    <w:rsid w:val="00AF312D"/>
    <w:rsid w:val="00AF3C38"/>
    <w:rsid w:val="00AF4AF6"/>
    <w:rsid w:val="00AF6895"/>
    <w:rsid w:val="00AF6B8E"/>
    <w:rsid w:val="00B027FE"/>
    <w:rsid w:val="00B0337B"/>
    <w:rsid w:val="00B03DB4"/>
    <w:rsid w:val="00B041BE"/>
    <w:rsid w:val="00B068CA"/>
    <w:rsid w:val="00B06999"/>
    <w:rsid w:val="00B0776B"/>
    <w:rsid w:val="00B07BA0"/>
    <w:rsid w:val="00B07DB9"/>
    <w:rsid w:val="00B1200C"/>
    <w:rsid w:val="00B129CC"/>
    <w:rsid w:val="00B12AE0"/>
    <w:rsid w:val="00B12E3F"/>
    <w:rsid w:val="00B13AEA"/>
    <w:rsid w:val="00B15227"/>
    <w:rsid w:val="00B15E13"/>
    <w:rsid w:val="00B169E7"/>
    <w:rsid w:val="00B16E20"/>
    <w:rsid w:val="00B173CD"/>
    <w:rsid w:val="00B17FCC"/>
    <w:rsid w:val="00B20DAE"/>
    <w:rsid w:val="00B2222C"/>
    <w:rsid w:val="00B22F56"/>
    <w:rsid w:val="00B2481E"/>
    <w:rsid w:val="00B250F8"/>
    <w:rsid w:val="00B2593F"/>
    <w:rsid w:val="00B26530"/>
    <w:rsid w:val="00B26ECB"/>
    <w:rsid w:val="00B30709"/>
    <w:rsid w:val="00B315E6"/>
    <w:rsid w:val="00B3173B"/>
    <w:rsid w:val="00B32E79"/>
    <w:rsid w:val="00B33C24"/>
    <w:rsid w:val="00B34270"/>
    <w:rsid w:val="00B34287"/>
    <w:rsid w:val="00B34BCB"/>
    <w:rsid w:val="00B35638"/>
    <w:rsid w:val="00B35C9E"/>
    <w:rsid w:val="00B37056"/>
    <w:rsid w:val="00B374D5"/>
    <w:rsid w:val="00B40B97"/>
    <w:rsid w:val="00B41302"/>
    <w:rsid w:val="00B41CEC"/>
    <w:rsid w:val="00B42997"/>
    <w:rsid w:val="00B44E31"/>
    <w:rsid w:val="00B455C0"/>
    <w:rsid w:val="00B463DA"/>
    <w:rsid w:val="00B508B3"/>
    <w:rsid w:val="00B50AFB"/>
    <w:rsid w:val="00B50DF1"/>
    <w:rsid w:val="00B53B62"/>
    <w:rsid w:val="00B553AA"/>
    <w:rsid w:val="00B55E1B"/>
    <w:rsid w:val="00B57092"/>
    <w:rsid w:val="00B57C69"/>
    <w:rsid w:val="00B57F96"/>
    <w:rsid w:val="00B60CBF"/>
    <w:rsid w:val="00B635B7"/>
    <w:rsid w:val="00B6474F"/>
    <w:rsid w:val="00B648AB"/>
    <w:rsid w:val="00B64A35"/>
    <w:rsid w:val="00B64E40"/>
    <w:rsid w:val="00B65062"/>
    <w:rsid w:val="00B67291"/>
    <w:rsid w:val="00B70BD0"/>
    <w:rsid w:val="00B70EA6"/>
    <w:rsid w:val="00B715F9"/>
    <w:rsid w:val="00B729E2"/>
    <w:rsid w:val="00B733ED"/>
    <w:rsid w:val="00B73A2F"/>
    <w:rsid w:val="00B745F1"/>
    <w:rsid w:val="00B74812"/>
    <w:rsid w:val="00B74D31"/>
    <w:rsid w:val="00B7602E"/>
    <w:rsid w:val="00B76EB1"/>
    <w:rsid w:val="00B803E4"/>
    <w:rsid w:val="00B81ECA"/>
    <w:rsid w:val="00B82D0E"/>
    <w:rsid w:val="00B83A2A"/>
    <w:rsid w:val="00B83B0A"/>
    <w:rsid w:val="00B840BC"/>
    <w:rsid w:val="00B84D32"/>
    <w:rsid w:val="00B856EA"/>
    <w:rsid w:val="00B857D8"/>
    <w:rsid w:val="00B87061"/>
    <w:rsid w:val="00B92BF6"/>
    <w:rsid w:val="00B94A35"/>
    <w:rsid w:val="00BA06B9"/>
    <w:rsid w:val="00BA0E16"/>
    <w:rsid w:val="00BA0F5D"/>
    <w:rsid w:val="00BA1DDF"/>
    <w:rsid w:val="00BA241E"/>
    <w:rsid w:val="00BA2729"/>
    <w:rsid w:val="00BA3401"/>
    <w:rsid w:val="00BA3D42"/>
    <w:rsid w:val="00BA4734"/>
    <w:rsid w:val="00BA4759"/>
    <w:rsid w:val="00BA4DB5"/>
    <w:rsid w:val="00BA52E6"/>
    <w:rsid w:val="00BA5A8A"/>
    <w:rsid w:val="00BA67D2"/>
    <w:rsid w:val="00BA6CFA"/>
    <w:rsid w:val="00BA6E00"/>
    <w:rsid w:val="00BB15F0"/>
    <w:rsid w:val="00BB246D"/>
    <w:rsid w:val="00BB2CDD"/>
    <w:rsid w:val="00BB3834"/>
    <w:rsid w:val="00BB46E1"/>
    <w:rsid w:val="00BB477D"/>
    <w:rsid w:val="00BB59E8"/>
    <w:rsid w:val="00BB6316"/>
    <w:rsid w:val="00BB6339"/>
    <w:rsid w:val="00BB659A"/>
    <w:rsid w:val="00BC032B"/>
    <w:rsid w:val="00BC0B56"/>
    <w:rsid w:val="00BC0EA1"/>
    <w:rsid w:val="00BC19D9"/>
    <w:rsid w:val="00BC1CB6"/>
    <w:rsid w:val="00BC202A"/>
    <w:rsid w:val="00BC4AE3"/>
    <w:rsid w:val="00BC4E82"/>
    <w:rsid w:val="00BC6957"/>
    <w:rsid w:val="00BC7D8D"/>
    <w:rsid w:val="00BD130E"/>
    <w:rsid w:val="00BD141F"/>
    <w:rsid w:val="00BD1CE0"/>
    <w:rsid w:val="00BD244B"/>
    <w:rsid w:val="00BD263C"/>
    <w:rsid w:val="00BD358E"/>
    <w:rsid w:val="00BD4649"/>
    <w:rsid w:val="00BD4C99"/>
    <w:rsid w:val="00BD568B"/>
    <w:rsid w:val="00BD5BA5"/>
    <w:rsid w:val="00BD6049"/>
    <w:rsid w:val="00BE1B14"/>
    <w:rsid w:val="00BE1BFC"/>
    <w:rsid w:val="00BE21F8"/>
    <w:rsid w:val="00BE2342"/>
    <w:rsid w:val="00BE2984"/>
    <w:rsid w:val="00BE29ED"/>
    <w:rsid w:val="00BE334B"/>
    <w:rsid w:val="00BE3CAF"/>
    <w:rsid w:val="00BE6935"/>
    <w:rsid w:val="00BE6C47"/>
    <w:rsid w:val="00BF049D"/>
    <w:rsid w:val="00BF5773"/>
    <w:rsid w:val="00BF59D1"/>
    <w:rsid w:val="00BF62F7"/>
    <w:rsid w:val="00BF750D"/>
    <w:rsid w:val="00BF7561"/>
    <w:rsid w:val="00C00168"/>
    <w:rsid w:val="00C006E6"/>
    <w:rsid w:val="00C01116"/>
    <w:rsid w:val="00C01D15"/>
    <w:rsid w:val="00C0323F"/>
    <w:rsid w:val="00C03690"/>
    <w:rsid w:val="00C06480"/>
    <w:rsid w:val="00C06A7A"/>
    <w:rsid w:val="00C06C7C"/>
    <w:rsid w:val="00C103A8"/>
    <w:rsid w:val="00C10671"/>
    <w:rsid w:val="00C10B29"/>
    <w:rsid w:val="00C1167A"/>
    <w:rsid w:val="00C14DCB"/>
    <w:rsid w:val="00C15261"/>
    <w:rsid w:val="00C15615"/>
    <w:rsid w:val="00C16152"/>
    <w:rsid w:val="00C164CA"/>
    <w:rsid w:val="00C204E5"/>
    <w:rsid w:val="00C20B06"/>
    <w:rsid w:val="00C2214D"/>
    <w:rsid w:val="00C23253"/>
    <w:rsid w:val="00C24999"/>
    <w:rsid w:val="00C25301"/>
    <w:rsid w:val="00C27A05"/>
    <w:rsid w:val="00C27A0C"/>
    <w:rsid w:val="00C30A6A"/>
    <w:rsid w:val="00C33876"/>
    <w:rsid w:val="00C3659B"/>
    <w:rsid w:val="00C4002A"/>
    <w:rsid w:val="00C42823"/>
    <w:rsid w:val="00C46C89"/>
    <w:rsid w:val="00C5077A"/>
    <w:rsid w:val="00C511F5"/>
    <w:rsid w:val="00C52953"/>
    <w:rsid w:val="00C54750"/>
    <w:rsid w:val="00C606EE"/>
    <w:rsid w:val="00C61380"/>
    <w:rsid w:val="00C622E1"/>
    <w:rsid w:val="00C62ADD"/>
    <w:rsid w:val="00C630FD"/>
    <w:rsid w:val="00C66A11"/>
    <w:rsid w:val="00C67A40"/>
    <w:rsid w:val="00C71E14"/>
    <w:rsid w:val="00C71EC2"/>
    <w:rsid w:val="00C71EEC"/>
    <w:rsid w:val="00C737BA"/>
    <w:rsid w:val="00C73979"/>
    <w:rsid w:val="00C74ACC"/>
    <w:rsid w:val="00C773E9"/>
    <w:rsid w:val="00C7745A"/>
    <w:rsid w:val="00C77DC8"/>
    <w:rsid w:val="00C77E07"/>
    <w:rsid w:val="00C77EC0"/>
    <w:rsid w:val="00C817B9"/>
    <w:rsid w:val="00C84122"/>
    <w:rsid w:val="00C84C58"/>
    <w:rsid w:val="00C8626C"/>
    <w:rsid w:val="00C8696B"/>
    <w:rsid w:val="00C86A55"/>
    <w:rsid w:val="00C88E42"/>
    <w:rsid w:val="00C90142"/>
    <w:rsid w:val="00C91F57"/>
    <w:rsid w:val="00C91F8D"/>
    <w:rsid w:val="00C9295E"/>
    <w:rsid w:val="00C93B30"/>
    <w:rsid w:val="00C93E0B"/>
    <w:rsid w:val="00C94828"/>
    <w:rsid w:val="00C94D7E"/>
    <w:rsid w:val="00C94F07"/>
    <w:rsid w:val="00C9574A"/>
    <w:rsid w:val="00C960A7"/>
    <w:rsid w:val="00C96A1F"/>
    <w:rsid w:val="00CA0CB7"/>
    <w:rsid w:val="00CA25FB"/>
    <w:rsid w:val="00CA4212"/>
    <w:rsid w:val="00CA583D"/>
    <w:rsid w:val="00CA5E70"/>
    <w:rsid w:val="00CA74D4"/>
    <w:rsid w:val="00CA79F8"/>
    <w:rsid w:val="00CB036F"/>
    <w:rsid w:val="00CB0C04"/>
    <w:rsid w:val="00CB159C"/>
    <w:rsid w:val="00CB17AA"/>
    <w:rsid w:val="00CB20B4"/>
    <w:rsid w:val="00CB4494"/>
    <w:rsid w:val="00CB4F31"/>
    <w:rsid w:val="00CB5B25"/>
    <w:rsid w:val="00CB5B46"/>
    <w:rsid w:val="00CC1008"/>
    <w:rsid w:val="00CC1170"/>
    <w:rsid w:val="00CC1785"/>
    <w:rsid w:val="00CC2FAC"/>
    <w:rsid w:val="00CC4BAB"/>
    <w:rsid w:val="00CC4BEB"/>
    <w:rsid w:val="00CC4C9F"/>
    <w:rsid w:val="00CC4EF8"/>
    <w:rsid w:val="00CC537B"/>
    <w:rsid w:val="00CC5727"/>
    <w:rsid w:val="00CC6108"/>
    <w:rsid w:val="00CC7357"/>
    <w:rsid w:val="00CD0C2D"/>
    <w:rsid w:val="00CD1B4A"/>
    <w:rsid w:val="00CD32D3"/>
    <w:rsid w:val="00CD3B02"/>
    <w:rsid w:val="00CD7C65"/>
    <w:rsid w:val="00CD7E77"/>
    <w:rsid w:val="00CE157F"/>
    <w:rsid w:val="00CE3033"/>
    <w:rsid w:val="00CE3F7E"/>
    <w:rsid w:val="00CE5568"/>
    <w:rsid w:val="00CE60A0"/>
    <w:rsid w:val="00CE6EEB"/>
    <w:rsid w:val="00CE86BC"/>
    <w:rsid w:val="00CF0CB2"/>
    <w:rsid w:val="00CF11EF"/>
    <w:rsid w:val="00CF2F12"/>
    <w:rsid w:val="00CF2F62"/>
    <w:rsid w:val="00CF39AE"/>
    <w:rsid w:val="00CF3AF1"/>
    <w:rsid w:val="00CF4B69"/>
    <w:rsid w:val="00CF5023"/>
    <w:rsid w:val="00CF52DD"/>
    <w:rsid w:val="00D01AF3"/>
    <w:rsid w:val="00D02604"/>
    <w:rsid w:val="00D02C58"/>
    <w:rsid w:val="00D07197"/>
    <w:rsid w:val="00D1094D"/>
    <w:rsid w:val="00D127C3"/>
    <w:rsid w:val="00D1412E"/>
    <w:rsid w:val="00D14E72"/>
    <w:rsid w:val="00D16AD4"/>
    <w:rsid w:val="00D17B0D"/>
    <w:rsid w:val="00D20825"/>
    <w:rsid w:val="00D20CBF"/>
    <w:rsid w:val="00D210A1"/>
    <w:rsid w:val="00D2296B"/>
    <w:rsid w:val="00D240AE"/>
    <w:rsid w:val="00D26283"/>
    <w:rsid w:val="00D2628A"/>
    <w:rsid w:val="00D2770C"/>
    <w:rsid w:val="00D3112F"/>
    <w:rsid w:val="00D31FCB"/>
    <w:rsid w:val="00D3206A"/>
    <w:rsid w:val="00D33283"/>
    <w:rsid w:val="00D33820"/>
    <w:rsid w:val="00D3398D"/>
    <w:rsid w:val="00D33FD3"/>
    <w:rsid w:val="00D3440E"/>
    <w:rsid w:val="00D34C4D"/>
    <w:rsid w:val="00D351E2"/>
    <w:rsid w:val="00D3745C"/>
    <w:rsid w:val="00D40DDA"/>
    <w:rsid w:val="00D41664"/>
    <w:rsid w:val="00D4268B"/>
    <w:rsid w:val="00D43B88"/>
    <w:rsid w:val="00D43C40"/>
    <w:rsid w:val="00D43F3D"/>
    <w:rsid w:val="00D4460F"/>
    <w:rsid w:val="00D47D8B"/>
    <w:rsid w:val="00D50DED"/>
    <w:rsid w:val="00D52993"/>
    <w:rsid w:val="00D52D45"/>
    <w:rsid w:val="00D53649"/>
    <w:rsid w:val="00D54372"/>
    <w:rsid w:val="00D54C23"/>
    <w:rsid w:val="00D56A62"/>
    <w:rsid w:val="00D56AE6"/>
    <w:rsid w:val="00D6039F"/>
    <w:rsid w:val="00D628EF"/>
    <w:rsid w:val="00D62B5F"/>
    <w:rsid w:val="00D63869"/>
    <w:rsid w:val="00D64188"/>
    <w:rsid w:val="00D65786"/>
    <w:rsid w:val="00D65D71"/>
    <w:rsid w:val="00D665B2"/>
    <w:rsid w:val="00D70253"/>
    <w:rsid w:val="00D705BF"/>
    <w:rsid w:val="00D715A4"/>
    <w:rsid w:val="00D74A2E"/>
    <w:rsid w:val="00D74C97"/>
    <w:rsid w:val="00D74CD4"/>
    <w:rsid w:val="00D75EA8"/>
    <w:rsid w:val="00D75EAB"/>
    <w:rsid w:val="00D76357"/>
    <w:rsid w:val="00D777AE"/>
    <w:rsid w:val="00D802C9"/>
    <w:rsid w:val="00D8058A"/>
    <w:rsid w:val="00D83189"/>
    <w:rsid w:val="00D84C44"/>
    <w:rsid w:val="00D84CCC"/>
    <w:rsid w:val="00D857E1"/>
    <w:rsid w:val="00D860F2"/>
    <w:rsid w:val="00D86B7E"/>
    <w:rsid w:val="00D90673"/>
    <w:rsid w:val="00D91515"/>
    <w:rsid w:val="00D915D1"/>
    <w:rsid w:val="00D917C7"/>
    <w:rsid w:val="00D93B48"/>
    <w:rsid w:val="00D93F06"/>
    <w:rsid w:val="00D940DB"/>
    <w:rsid w:val="00D94FD7"/>
    <w:rsid w:val="00D9622D"/>
    <w:rsid w:val="00D9715C"/>
    <w:rsid w:val="00DA0994"/>
    <w:rsid w:val="00DA122D"/>
    <w:rsid w:val="00DA19AA"/>
    <w:rsid w:val="00DA2F0F"/>
    <w:rsid w:val="00DA5B44"/>
    <w:rsid w:val="00DA6DDD"/>
    <w:rsid w:val="00DA799F"/>
    <w:rsid w:val="00DA7BCB"/>
    <w:rsid w:val="00DB05C2"/>
    <w:rsid w:val="00DB2577"/>
    <w:rsid w:val="00DB4558"/>
    <w:rsid w:val="00DC0119"/>
    <w:rsid w:val="00DC063F"/>
    <w:rsid w:val="00DC538E"/>
    <w:rsid w:val="00DC5640"/>
    <w:rsid w:val="00DC564F"/>
    <w:rsid w:val="00DC5A4C"/>
    <w:rsid w:val="00DC679D"/>
    <w:rsid w:val="00DC742E"/>
    <w:rsid w:val="00DD0F2C"/>
    <w:rsid w:val="00DD196D"/>
    <w:rsid w:val="00DD259C"/>
    <w:rsid w:val="00DD3956"/>
    <w:rsid w:val="00DD3A66"/>
    <w:rsid w:val="00DD3D90"/>
    <w:rsid w:val="00DD433E"/>
    <w:rsid w:val="00DD47D2"/>
    <w:rsid w:val="00DD5CB9"/>
    <w:rsid w:val="00DD5EE1"/>
    <w:rsid w:val="00DE0608"/>
    <w:rsid w:val="00DE2C4B"/>
    <w:rsid w:val="00DE592E"/>
    <w:rsid w:val="00DE61A0"/>
    <w:rsid w:val="00DE646F"/>
    <w:rsid w:val="00DE65BA"/>
    <w:rsid w:val="00DF0AD9"/>
    <w:rsid w:val="00DF0D9E"/>
    <w:rsid w:val="00DF1220"/>
    <w:rsid w:val="00DF1668"/>
    <w:rsid w:val="00DF3111"/>
    <w:rsid w:val="00DF34AA"/>
    <w:rsid w:val="00DF4A21"/>
    <w:rsid w:val="00DF539E"/>
    <w:rsid w:val="00DF6D48"/>
    <w:rsid w:val="00DF6F89"/>
    <w:rsid w:val="00E007EC"/>
    <w:rsid w:val="00E00B4E"/>
    <w:rsid w:val="00E01EDE"/>
    <w:rsid w:val="00E0273C"/>
    <w:rsid w:val="00E031F7"/>
    <w:rsid w:val="00E053FC"/>
    <w:rsid w:val="00E05695"/>
    <w:rsid w:val="00E06371"/>
    <w:rsid w:val="00E079EB"/>
    <w:rsid w:val="00E0BBBB"/>
    <w:rsid w:val="00E119F1"/>
    <w:rsid w:val="00E12413"/>
    <w:rsid w:val="00E135D4"/>
    <w:rsid w:val="00E14C4C"/>
    <w:rsid w:val="00E15F34"/>
    <w:rsid w:val="00E20540"/>
    <w:rsid w:val="00E20E29"/>
    <w:rsid w:val="00E2173F"/>
    <w:rsid w:val="00E21853"/>
    <w:rsid w:val="00E21D64"/>
    <w:rsid w:val="00E2200A"/>
    <w:rsid w:val="00E225C4"/>
    <w:rsid w:val="00E22AD5"/>
    <w:rsid w:val="00E2716B"/>
    <w:rsid w:val="00E272B7"/>
    <w:rsid w:val="00E31577"/>
    <w:rsid w:val="00E32CB2"/>
    <w:rsid w:val="00E335C1"/>
    <w:rsid w:val="00E35453"/>
    <w:rsid w:val="00E36472"/>
    <w:rsid w:val="00E371F2"/>
    <w:rsid w:val="00E373A9"/>
    <w:rsid w:val="00E40004"/>
    <w:rsid w:val="00E40813"/>
    <w:rsid w:val="00E43CF3"/>
    <w:rsid w:val="00E45151"/>
    <w:rsid w:val="00E4672C"/>
    <w:rsid w:val="00E46CD3"/>
    <w:rsid w:val="00E47ACC"/>
    <w:rsid w:val="00E52FCF"/>
    <w:rsid w:val="00E545EC"/>
    <w:rsid w:val="00E562BA"/>
    <w:rsid w:val="00E6141E"/>
    <w:rsid w:val="00E6209A"/>
    <w:rsid w:val="00E63004"/>
    <w:rsid w:val="00E636C3"/>
    <w:rsid w:val="00E64CB4"/>
    <w:rsid w:val="00E65A61"/>
    <w:rsid w:val="00E65BAA"/>
    <w:rsid w:val="00E66E7E"/>
    <w:rsid w:val="00E67488"/>
    <w:rsid w:val="00E73DD4"/>
    <w:rsid w:val="00E76915"/>
    <w:rsid w:val="00E769FF"/>
    <w:rsid w:val="00E77641"/>
    <w:rsid w:val="00E77C2D"/>
    <w:rsid w:val="00E8152D"/>
    <w:rsid w:val="00E8157F"/>
    <w:rsid w:val="00E816F6"/>
    <w:rsid w:val="00E8278F"/>
    <w:rsid w:val="00E8301E"/>
    <w:rsid w:val="00E83D57"/>
    <w:rsid w:val="00E86F03"/>
    <w:rsid w:val="00E873CF"/>
    <w:rsid w:val="00E876F2"/>
    <w:rsid w:val="00E87767"/>
    <w:rsid w:val="00E906A1"/>
    <w:rsid w:val="00E90C7C"/>
    <w:rsid w:val="00E9129A"/>
    <w:rsid w:val="00E92421"/>
    <w:rsid w:val="00E93636"/>
    <w:rsid w:val="00E94E3D"/>
    <w:rsid w:val="00E96CC9"/>
    <w:rsid w:val="00E979A4"/>
    <w:rsid w:val="00EA181D"/>
    <w:rsid w:val="00EA2D1A"/>
    <w:rsid w:val="00EB04EC"/>
    <w:rsid w:val="00EB05F7"/>
    <w:rsid w:val="00EB0C7E"/>
    <w:rsid w:val="00EB12C2"/>
    <w:rsid w:val="00EB1332"/>
    <w:rsid w:val="00EB1B83"/>
    <w:rsid w:val="00EB1C40"/>
    <w:rsid w:val="00EB1F74"/>
    <w:rsid w:val="00EB266D"/>
    <w:rsid w:val="00EB33C9"/>
    <w:rsid w:val="00EB4B1A"/>
    <w:rsid w:val="00EB4DA6"/>
    <w:rsid w:val="00EB4F19"/>
    <w:rsid w:val="00EB6147"/>
    <w:rsid w:val="00EB702B"/>
    <w:rsid w:val="00EB7EA6"/>
    <w:rsid w:val="00EBABFB"/>
    <w:rsid w:val="00EC00CE"/>
    <w:rsid w:val="00EC05A5"/>
    <w:rsid w:val="00EC1276"/>
    <w:rsid w:val="00EC185F"/>
    <w:rsid w:val="00EC46BC"/>
    <w:rsid w:val="00EC5CAD"/>
    <w:rsid w:val="00EC67EB"/>
    <w:rsid w:val="00ED05FE"/>
    <w:rsid w:val="00ED39DF"/>
    <w:rsid w:val="00ED59F3"/>
    <w:rsid w:val="00ED5A9E"/>
    <w:rsid w:val="00EDDE2F"/>
    <w:rsid w:val="00EE089F"/>
    <w:rsid w:val="00EE09CB"/>
    <w:rsid w:val="00EE2108"/>
    <w:rsid w:val="00EE2455"/>
    <w:rsid w:val="00EE24C5"/>
    <w:rsid w:val="00EE594F"/>
    <w:rsid w:val="00EE71D4"/>
    <w:rsid w:val="00EE739B"/>
    <w:rsid w:val="00EE73E0"/>
    <w:rsid w:val="00EE7C6D"/>
    <w:rsid w:val="00EF1B3D"/>
    <w:rsid w:val="00EF2016"/>
    <w:rsid w:val="00EF3965"/>
    <w:rsid w:val="00EF4900"/>
    <w:rsid w:val="00EF564A"/>
    <w:rsid w:val="00EF6FB2"/>
    <w:rsid w:val="00F01B91"/>
    <w:rsid w:val="00F03DEA"/>
    <w:rsid w:val="00F040D7"/>
    <w:rsid w:val="00F05D1C"/>
    <w:rsid w:val="00F067B0"/>
    <w:rsid w:val="00F112E4"/>
    <w:rsid w:val="00F15482"/>
    <w:rsid w:val="00F15668"/>
    <w:rsid w:val="00F15A27"/>
    <w:rsid w:val="00F20BE1"/>
    <w:rsid w:val="00F20DC1"/>
    <w:rsid w:val="00F2135D"/>
    <w:rsid w:val="00F239C5"/>
    <w:rsid w:val="00F24443"/>
    <w:rsid w:val="00F24F17"/>
    <w:rsid w:val="00F250EB"/>
    <w:rsid w:val="00F2687F"/>
    <w:rsid w:val="00F269BF"/>
    <w:rsid w:val="00F2716B"/>
    <w:rsid w:val="00F30FB5"/>
    <w:rsid w:val="00F31D87"/>
    <w:rsid w:val="00F3342E"/>
    <w:rsid w:val="00F33A4B"/>
    <w:rsid w:val="00F3480A"/>
    <w:rsid w:val="00F40336"/>
    <w:rsid w:val="00F407B2"/>
    <w:rsid w:val="00F40ABD"/>
    <w:rsid w:val="00F41647"/>
    <w:rsid w:val="00F42BF0"/>
    <w:rsid w:val="00F43334"/>
    <w:rsid w:val="00F44D44"/>
    <w:rsid w:val="00F469F7"/>
    <w:rsid w:val="00F503AA"/>
    <w:rsid w:val="00F508B3"/>
    <w:rsid w:val="00F516ED"/>
    <w:rsid w:val="00F5394B"/>
    <w:rsid w:val="00F53FAB"/>
    <w:rsid w:val="00F548FE"/>
    <w:rsid w:val="00F549CA"/>
    <w:rsid w:val="00F54DF9"/>
    <w:rsid w:val="00F5553A"/>
    <w:rsid w:val="00F5587A"/>
    <w:rsid w:val="00F55DEF"/>
    <w:rsid w:val="00F60F9D"/>
    <w:rsid w:val="00F612CD"/>
    <w:rsid w:val="00F6180A"/>
    <w:rsid w:val="00F61840"/>
    <w:rsid w:val="00F61B70"/>
    <w:rsid w:val="00F6205F"/>
    <w:rsid w:val="00F6331F"/>
    <w:rsid w:val="00F6491A"/>
    <w:rsid w:val="00F67B04"/>
    <w:rsid w:val="00F7153C"/>
    <w:rsid w:val="00F72C08"/>
    <w:rsid w:val="00F74181"/>
    <w:rsid w:val="00F7457E"/>
    <w:rsid w:val="00F752AC"/>
    <w:rsid w:val="00F76A96"/>
    <w:rsid w:val="00F80029"/>
    <w:rsid w:val="00F817B3"/>
    <w:rsid w:val="00F823DE"/>
    <w:rsid w:val="00F826F9"/>
    <w:rsid w:val="00F82B36"/>
    <w:rsid w:val="00F84D3E"/>
    <w:rsid w:val="00F883FC"/>
    <w:rsid w:val="00F91BB4"/>
    <w:rsid w:val="00F92FF1"/>
    <w:rsid w:val="00F93FCD"/>
    <w:rsid w:val="00F9409D"/>
    <w:rsid w:val="00F95304"/>
    <w:rsid w:val="00F95434"/>
    <w:rsid w:val="00F958E4"/>
    <w:rsid w:val="00F962C0"/>
    <w:rsid w:val="00F97AF8"/>
    <w:rsid w:val="00FA0AD9"/>
    <w:rsid w:val="00FA0EF6"/>
    <w:rsid w:val="00FA1799"/>
    <w:rsid w:val="00FA1943"/>
    <w:rsid w:val="00FA22E5"/>
    <w:rsid w:val="00FA3C87"/>
    <w:rsid w:val="00FA3E34"/>
    <w:rsid w:val="00FA3E49"/>
    <w:rsid w:val="00FA4C01"/>
    <w:rsid w:val="00FA5F45"/>
    <w:rsid w:val="00FA6426"/>
    <w:rsid w:val="00FA69C3"/>
    <w:rsid w:val="00FB0397"/>
    <w:rsid w:val="00FB168E"/>
    <w:rsid w:val="00FB38A6"/>
    <w:rsid w:val="00FB38DF"/>
    <w:rsid w:val="00FB3BC1"/>
    <w:rsid w:val="00FB5572"/>
    <w:rsid w:val="00FB68B0"/>
    <w:rsid w:val="00FB7102"/>
    <w:rsid w:val="00FC05D2"/>
    <w:rsid w:val="00FC0A56"/>
    <w:rsid w:val="00FC3C2A"/>
    <w:rsid w:val="00FC3F1A"/>
    <w:rsid w:val="00FD23BF"/>
    <w:rsid w:val="00FD3C47"/>
    <w:rsid w:val="00FD3F69"/>
    <w:rsid w:val="00FD499B"/>
    <w:rsid w:val="00FD6131"/>
    <w:rsid w:val="00FD64F0"/>
    <w:rsid w:val="00FE0524"/>
    <w:rsid w:val="00FE2850"/>
    <w:rsid w:val="00FE2B0D"/>
    <w:rsid w:val="00FE4AE6"/>
    <w:rsid w:val="00FE5383"/>
    <w:rsid w:val="00FE54E4"/>
    <w:rsid w:val="00FE7264"/>
    <w:rsid w:val="00FE7470"/>
    <w:rsid w:val="00FF00FF"/>
    <w:rsid w:val="00FF16E9"/>
    <w:rsid w:val="00FF1EDB"/>
    <w:rsid w:val="00FF1FE2"/>
    <w:rsid w:val="00FF4E19"/>
    <w:rsid w:val="00FF5197"/>
    <w:rsid w:val="00FF682F"/>
    <w:rsid w:val="00FF7160"/>
    <w:rsid w:val="00FF76B0"/>
    <w:rsid w:val="0102DD5F"/>
    <w:rsid w:val="0104AEBA"/>
    <w:rsid w:val="0105557A"/>
    <w:rsid w:val="01093ABB"/>
    <w:rsid w:val="010A26BC"/>
    <w:rsid w:val="010BB157"/>
    <w:rsid w:val="011038E2"/>
    <w:rsid w:val="0113E4A0"/>
    <w:rsid w:val="01166768"/>
    <w:rsid w:val="01230857"/>
    <w:rsid w:val="0124E255"/>
    <w:rsid w:val="01267A0F"/>
    <w:rsid w:val="01277E7A"/>
    <w:rsid w:val="012B5B6A"/>
    <w:rsid w:val="0133CA3B"/>
    <w:rsid w:val="0135169C"/>
    <w:rsid w:val="013553FD"/>
    <w:rsid w:val="013DFB54"/>
    <w:rsid w:val="01555981"/>
    <w:rsid w:val="0163FA24"/>
    <w:rsid w:val="0168C1D6"/>
    <w:rsid w:val="016C042D"/>
    <w:rsid w:val="016D33FF"/>
    <w:rsid w:val="01792BCA"/>
    <w:rsid w:val="0192E4A1"/>
    <w:rsid w:val="01A0F9E3"/>
    <w:rsid w:val="01A2142F"/>
    <w:rsid w:val="01ACF400"/>
    <w:rsid w:val="01BC2F8D"/>
    <w:rsid w:val="01D9D418"/>
    <w:rsid w:val="01E6EA2C"/>
    <w:rsid w:val="01EA0B32"/>
    <w:rsid w:val="01EC57E2"/>
    <w:rsid w:val="01F203F1"/>
    <w:rsid w:val="0211C5AA"/>
    <w:rsid w:val="02160E26"/>
    <w:rsid w:val="0218474F"/>
    <w:rsid w:val="021E4A48"/>
    <w:rsid w:val="0230548A"/>
    <w:rsid w:val="023FEC83"/>
    <w:rsid w:val="0244D24B"/>
    <w:rsid w:val="0251B0D3"/>
    <w:rsid w:val="025A41E4"/>
    <w:rsid w:val="02656A3B"/>
    <w:rsid w:val="026C35CC"/>
    <w:rsid w:val="0273CBE0"/>
    <w:rsid w:val="02760ECA"/>
    <w:rsid w:val="027FF092"/>
    <w:rsid w:val="028117A0"/>
    <w:rsid w:val="02866086"/>
    <w:rsid w:val="028ACA86"/>
    <w:rsid w:val="02941E57"/>
    <w:rsid w:val="029EF093"/>
    <w:rsid w:val="02AD504A"/>
    <w:rsid w:val="02AF904B"/>
    <w:rsid w:val="02B7676C"/>
    <w:rsid w:val="02BBE48A"/>
    <w:rsid w:val="02BC2694"/>
    <w:rsid w:val="02D4D652"/>
    <w:rsid w:val="02D99121"/>
    <w:rsid w:val="02D9A758"/>
    <w:rsid w:val="02D9AAAF"/>
    <w:rsid w:val="02DB3C1C"/>
    <w:rsid w:val="02DD87C5"/>
    <w:rsid w:val="02E943FC"/>
    <w:rsid w:val="02F012BF"/>
    <w:rsid w:val="02F3758B"/>
    <w:rsid w:val="02FBF5D7"/>
    <w:rsid w:val="030D2F8F"/>
    <w:rsid w:val="0315CE3A"/>
    <w:rsid w:val="03187A72"/>
    <w:rsid w:val="0343CC94"/>
    <w:rsid w:val="035210A6"/>
    <w:rsid w:val="0359AE2E"/>
    <w:rsid w:val="03752293"/>
    <w:rsid w:val="037A1908"/>
    <w:rsid w:val="038AC686"/>
    <w:rsid w:val="038F0E02"/>
    <w:rsid w:val="038F7432"/>
    <w:rsid w:val="039C4719"/>
    <w:rsid w:val="039EFF5E"/>
    <w:rsid w:val="03A7EB3C"/>
    <w:rsid w:val="03B10594"/>
    <w:rsid w:val="03BDCBFC"/>
    <w:rsid w:val="03C1522B"/>
    <w:rsid w:val="03C7951E"/>
    <w:rsid w:val="03C8E442"/>
    <w:rsid w:val="03D7BCD6"/>
    <w:rsid w:val="03D839E3"/>
    <w:rsid w:val="03DB245B"/>
    <w:rsid w:val="03DC189D"/>
    <w:rsid w:val="03DEF7BD"/>
    <w:rsid w:val="03E81032"/>
    <w:rsid w:val="03E85F52"/>
    <w:rsid w:val="03E9AF8E"/>
    <w:rsid w:val="03EA913B"/>
    <w:rsid w:val="03EC5649"/>
    <w:rsid w:val="03EEE331"/>
    <w:rsid w:val="03F2B667"/>
    <w:rsid w:val="03F2BC14"/>
    <w:rsid w:val="03FD1FBA"/>
    <w:rsid w:val="04048BD2"/>
    <w:rsid w:val="0415D386"/>
    <w:rsid w:val="041741ED"/>
    <w:rsid w:val="04198867"/>
    <w:rsid w:val="041A4344"/>
    <w:rsid w:val="041DC66D"/>
    <w:rsid w:val="042CE3D0"/>
    <w:rsid w:val="0431CCE1"/>
    <w:rsid w:val="04383A19"/>
    <w:rsid w:val="043D6095"/>
    <w:rsid w:val="043E29C3"/>
    <w:rsid w:val="04411154"/>
    <w:rsid w:val="0441A732"/>
    <w:rsid w:val="04499366"/>
    <w:rsid w:val="0449C81D"/>
    <w:rsid w:val="0458941D"/>
    <w:rsid w:val="046B5913"/>
    <w:rsid w:val="046B988E"/>
    <w:rsid w:val="04743B2C"/>
    <w:rsid w:val="04757EE6"/>
    <w:rsid w:val="04761D00"/>
    <w:rsid w:val="0476C386"/>
    <w:rsid w:val="047CD96B"/>
    <w:rsid w:val="047CE685"/>
    <w:rsid w:val="047DC70F"/>
    <w:rsid w:val="0488BD5C"/>
    <w:rsid w:val="04950F49"/>
    <w:rsid w:val="049FC6A2"/>
    <w:rsid w:val="04A5639A"/>
    <w:rsid w:val="04AB74D4"/>
    <w:rsid w:val="04AB9686"/>
    <w:rsid w:val="04B5C974"/>
    <w:rsid w:val="04B76555"/>
    <w:rsid w:val="04BE8AE5"/>
    <w:rsid w:val="04CE05A9"/>
    <w:rsid w:val="04D58F8A"/>
    <w:rsid w:val="04D80206"/>
    <w:rsid w:val="04DCDED0"/>
    <w:rsid w:val="04E1BFE4"/>
    <w:rsid w:val="04E30FD4"/>
    <w:rsid w:val="04E83869"/>
    <w:rsid w:val="04F751B2"/>
    <w:rsid w:val="05015605"/>
    <w:rsid w:val="0501563A"/>
    <w:rsid w:val="050F587C"/>
    <w:rsid w:val="05116239"/>
    <w:rsid w:val="052B2EA1"/>
    <w:rsid w:val="0530B50E"/>
    <w:rsid w:val="05446F69"/>
    <w:rsid w:val="05457C38"/>
    <w:rsid w:val="05485FF1"/>
    <w:rsid w:val="054983BE"/>
    <w:rsid w:val="054B6574"/>
    <w:rsid w:val="054E699C"/>
    <w:rsid w:val="054E984B"/>
    <w:rsid w:val="0551EC44"/>
    <w:rsid w:val="055A4420"/>
    <w:rsid w:val="0562A05D"/>
    <w:rsid w:val="056895EB"/>
    <w:rsid w:val="05742E60"/>
    <w:rsid w:val="057A220E"/>
    <w:rsid w:val="057BF7DE"/>
    <w:rsid w:val="058B4300"/>
    <w:rsid w:val="058B93EE"/>
    <w:rsid w:val="058EEE9D"/>
    <w:rsid w:val="0592E8D0"/>
    <w:rsid w:val="05933C56"/>
    <w:rsid w:val="0596AF0E"/>
    <w:rsid w:val="05A828FB"/>
    <w:rsid w:val="05A894F1"/>
    <w:rsid w:val="05AE3709"/>
    <w:rsid w:val="05B3F438"/>
    <w:rsid w:val="05B9E49A"/>
    <w:rsid w:val="05BFE994"/>
    <w:rsid w:val="05C0DE76"/>
    <w:rsid w:val="05C82A57"/>
    <w:rsid w:val="05C8F054"/>
    <w:rsid w:val="05CB86F4"/>
    <w:rsid w:val="05D0B366"/>
    <w:rsid w:val="05D41386"/>
    <w:rsid w:val="05D4A635"/>
    <w:rsid w:val="05DA1264"/>
    <w:rsid w:val="05E6864F"/>
    <w:rsid w:val="05F0A604"/>
    <w:rsid w:val="05F1298A"/>
    <w:rsid w:val="05F9C89E"/>
    <w:rsid w:val="05FEBA24"/>
    <w:rsid w:val="0603E5A0"/>
    <w:rsid w:val="0608FA3E"/>
    <w:rsid w:val="060A40C0"/>
    <w:rsid w:val="060C6BD2"/>
    <w:rsid w:val="062022D4"/>
    <w:rsid w:val="06251B6B"/>
    <w:rsid w:val="0633519E"/>
    <w:rsid w:val="063B038C"/>
    <w:rsid w:val="06412010"/>
    <w:rsid w:val="06507699"/>
    <w:rsid w:val="065A836C"/>
    <w:rsid w:val="065ADCB6"/>
    <w:rsid w:val="065B4A90"/>
    <w:rsid w:val="0668E939"/>
    <w:rsid w:val="06697DA2"/>
    <w:rsid w:val="0673BD23"/>
    <w:rsid w:val="068570E6"/>
    <w:rsid w:val="068BA1CA"/>
    <w:rsid w:val="0697BDE1"/>
    <w:rsid w:val="06AA2DFA"/>
    <w:rsid w:val="06B40420"/>
    <w:rsid w:val="06BFEFE6"/>
    <w:rsid w:val="06C6FC5A"/>
    <w:rsid w:val="06CDC00D"/>
    <w:rsid w:val="06D43059"/>
    <w:rsid w:val="06D7D372"/>
    <w:rsid w:val="06D8FAB5"/>
    <w:rsid w:val="06D9D2A0"/>
    <w:rsid w:val="06D9DCBA"/>
    <w:rsid w:val="06DB269C"/>
    <w:rsid w:val="06E02BDF"/>
    <w:rsid w:val="06E0354D"/>
    <w:rsid w:val="06E3B00F"/>
    <w:rsid w:val="06EAD6E5"/>
    <w:rsid w:val="070306EA"/>
    <w:rsid w:val="0706D610"/>
    <w:rsid w:val="07082A0A"/>
    <w:rsid w:val="0711CE02"/>
    <w:rsid w:val="07124942"/>
    <w:rsid w:val="07198AB2"/>
    <w:rsid w:val="07199426"/>
    <w:rsid w:val="07248D7C"/>
    <w:rsid w:val="072BC551"/>
    <w:rsid w:val="073068A7"/>
    <w:rsid w:val="0740C451"/>
    <w:rsid w:val="07413E28"/>
    <w:rsid w:val="07418963"/>
    <w:rsid w:val="07477340"/>
    <w:rsid w:val="075057AA"/>
    <w:rsid w:val="075AE9A8"/>
    <w:rsid w:val="076FA550"/>
    <w:rsid w:val="07710924"/>
    <w:rsid w:val="077D061F"/>
    <w:rsid w:val="0781560D"/>
    <w:rsid w:val="0783C646"/>
    <w:rsid w:val="078B9782"/>
    <w:rsid w:val="07904208"/>
    <w:rsid w:val="079D6808"/>
    <w:rsid w:val="07BF0894"/>
    <w:rsid w:val="07C7FEE6"/>
    <w:rsid w:val="07DCAD02"/>
    <w:rsid w:val="07DD563E"/>
    <w:rsid w:val="07EF6974"/>
    <w:rsid w:val="07F02C62"/>
    <w:rsid w:val="081CEEEE"/>
    <w:rsid w:val="08229F65"/>
    <w:rsid w:val="0823BBBC"/>
    <w:rsid w:val="08280C6B"/>
    <w:rsid w:val="0848A576"/>
    <w:rsid w:val="084C8160"/>
    <w:rsid w:val="084E6398"/>
    <w:rsid w:val="08685449"/>
    <w:rsid w:val="08764E82"/>
    <w:rsid w:val="087738A9"/>
    <w:rsid w:val="08775AD0"/>
    <w:rsid w:val="087DCDC3"/>
    <w:rsid w:val="08823CCD"/>
    <w:rsid w:val="0886D8F5"/>
    <w:rsid w:val="088DB352"/>
    <w:rsid w:val="08938D21"/>
    <w:rsid w:val="089C8578"/>
    <w:rsid w:val="08A87F1B"/>
    <w:rsid w:val="08AFF460"/>
    <w:rsid w:val="08C0A343"/>
    <w:rsid w:val="08C6E2A0"/>
    <w:rsid w:val="08CDF561"/>
    <w:rsid w:val="08D17741"/>
    <w:rsid w:val="08E2C445"/>
    <w:rsid w:val="08E447E6"/>
    <w:rsid w:val="08E7C028"/>
    <w:rsid w:val="08EA7265"/>
    <w:rsid w:val="090838F4"/>
    <w:rsid w:val="090D24FA"/>
    <w:rsid w:val="0919201C"/>
    <w:rsid w:val="0931AF87"/>
    <w:rsid w:val="093A6C97"/>
    <w:rsid w:val="093AE8B5"/>
    <w:rsid w:val="093F3E00"/>
    <w:rsid w:val="0942A3D3"/>
    <w:rsid w:val="09471DA4"/>
    <w:rsid w:val="098036B4"/>
    <w:rsid w:val="0980F933"/>
    <w:rsid w:val="098549C8"/>
    <w:rsid w:val="09895FDA"/>
    <w:rsid w:val="0991AD99"/>
    <w:rsid w:val="099D1032"/>
    <w:rsid w:val="09A2B5FF"/>
    <w:rsid w:val="09AB665B"/>
    <w:rsid w:val="09B5EE1B"/>
    <w:rsid w:val="09B930C2"/>
    <w:rsid w:val="09BB7744"/>
    <w:rsid w:val="09BD0B74"/>
    <w:rsid w:val="09BE3069"/>
    <w:rsid w:val="09CB2507"/>
    <w:rsid w:val="09D348A2"/>
    <w:rsid w:val="09D3581D"/>
    <w:rsid w:val="09E4CD71"/>
    <w:rsid w:val="09E52774"/>
    <w:rsid w:val="09E5F12F"/>
    <w:rsid w:val="09E9EB37"/>
    <w:rsid w:val="09ECF3A5"/>
    <w:rsid w:val="09EFA439"/>
    <w:rsid w:val="09F96740"/>
    <w:rsid w:val="09FA1ECF"/>
    <w:rsid w:val="0A0F7126"/>
    <w:rsid w:val="0A16E6B2"/>
    <w:rsid w:val="0A1B823E"/>
    <w:rsid w:val="0A1C94F6"/>
    <w:rsid w:val="0A2107D0"/>
    <w:rsid w:val="0A4E4616"/>
    <w:rsid w:val="0A4F8750"/>
    <w:rsid w:val="0A4FB058"/>
    <w:rsid w:val="0A589826"/>
    <w:rsid w:val="0A60AA63"/>
    <w:rsid w:val="0A68A367"/>
    <w:rsid w:val="0A713362"/>
    <w:rsid w:val="0A761775"/>
    <w:rsid w:val="0A79EC71"/>
    <w:rsid w:val="0A7AA701"/>
    <w:rsid w:val="0A7B346D"/>
    <w:rsid w:val="0A7CB699"/>
    <w:rsid w:val="0A871D90"/>
    <w:rsid w:val="0A891B1A"/>
    <w:rsid w:val="0A9664AB"/>
    <w:rsid w:val="0A96B386"/>
    <w:rsid w:val="0AA07E49"/>
    <w:rsid w:val="0AA1ACC9"/>
    <w:rsid w:val="0AA32BDB"/>
    <w:rsid w:val="0AB088A4"/>
    <w:rsid w:val="0AB8A7A1"/>
    <w:rsid w:val="0AC841EB"/>
    <w:rsid w:val="0AC8BE17"/>
    <w:rsid w:val="0AD43189"/>
    <w:rsid w:val="0AD590E3"/>
    <w:rsid w:val="0ADACB33"/>
    <w:rsid w:val="0ADB9732"/>
    <w:rsid w:val="0ADD0324"/>
    <w:rsid w:val="0AE46CD9"/>
    <w:rsid w:val="0AE5A7B4"/>
    <w:rsid w:val="0AED9D82"/>
    <w:rsid w:val="0AF1B08A"/>
    <w:rsid w:val="0AF962A4"/>
    <w:rsid w:val="0B01B122"/>
    <w:rsid w:val="0B0AC941"/>
    <w:rsid w:val="0B0C1865"/>
    <w:rsid w:val="0B0E973F"/>
    <w:rsid w:val="0B168CC2"/>
    <w:rsid w:val="0B1C4C46"/>
    <w:rsid w:val="0B299156"/>
    <w:rsid w:val="0B2BAD79"/>
    <w:rsid w:val="0B31782A"/>
    <w:rsid w:val="0B42DCFB"/>
    <w:rsid w:val="0B50DFC1"/>
    <w:rsid w:val="0B5258B0"/>
    <w:rsid w:val="0B584439"/>
    <w:rsid w:val="0B5BBF3D"/>
    <w:rsid w:val="0B5EE8A5"/>
    <w:rsid w:val="0B652E4B"/>
    <w:rsid w:val="0B7C1FEE"/>
    <w:rsid w:val="0B7D29AE"/>
    <w:rsid w:val="0B7DCCB1"/>
    <w:rsid w:val="0B7ED9CD"/>
    <w:rsid w:val="0B88A4B9"/>
    <w:rsid w:val="0B8EB3D1"/>
    <w:rsid w:val="0B975007"/>
    <w:rsid w:val="0BA54B53"/>
    <w:rsid w:val="0BAC6CD6"/>
    <w:rsid w:val="0BB1D119"/>
    <w:rsid w:val="0BB29B14"/>
    <w:rsid w:val="0BBB545A"/>
    <w:rsid w:val="0BBC967B"/>
    <w:rsid w:val="0BBCC9E9"/>
    <w:rsid w:val="0BCB5A1E"/>
    <w:rsid w:val="0BCDA4E6"/>
    <w:rsid w:val="0BCEE06D"/>
    <w:rsid w:val="0BD16ACC"/>
    <w:rsid w:val="0BD4C2A7"/>
    <w:rsid w:val="0BD7F91D"/>
    <w:rsid w:val="0BE3931A"/>
    <w:rsid w:val="0BE5C497"/>
    <w:rsid w:val="0BFAAC66"/>
    <w:rsid w:val="0C05CC56"/>
    <w:rsid w:val="0C088DA7"/>
    <w:rsid w:val="0C0AF938"/>
    <w:rsid w:val="0C0D044C"/>
    <w:rsid w:val="0C108E03"/>
    <w:rsid w:val="0C110B7A"/>
    <w:rsid w:val="0C1997E3"/>
    <w:rsid w:val="0C242BFF"/>
    <w:rsid w:val="0C293C98"/>
    <w:rsid w:val="0C3BD815"/>
    <w:rsid w:val="0C3BEF1A"/>
    <w:rsid w:val="0C3CB924"/>
    <w:rsid w:val="0C3F54B0"/>
    <w:rsid w:val="0C40B544"/>
    <w:rsid w:val="0C5191FF"/>
    <w:rsid w:val="0C53F428"/>
    <w:rsid w:val="0C5A42E9"/>
    <w:rsid w:val="0C5B3C51"/>
    <w:rsid w:val="0C669061"/>
    <w:rsid w:val="0C726BFB"/>
    <w:rsid w:val="0C741559"/>
    <w:rsid w:val="0C7F1F80"/>
    <w:rsid w:val="0C8161DB"/>
    <w:rsid w:val="0C84B238"/>
    <w:rsid w:val="0C8A9FC3"/>
    <w:rsid w:val="0C8B3417"/>
    <w:rsid w:val="0C8C9D3C"/>
    <w:rsid w:val="0C9009E1"/>
    <w:rsid w:val="0C919889"/>
    <w:rsid w:val="0C95FC45"/>
    <w:rsid w:val="0C99F2E6"/>
    <w:rsid w:val="0CA1E8FB"/>
    <w:rsid w:val="0CA5F1D0"/>
    <w:rsid w:val="0CAB13ED"/>
    <w:rsid w:val="0CABDEE1"/>
    <w:rsid w:val="0CAE707D"/>
    <w:rsid w:val="0CBBF05A"/>
    <w:rsid w:val="0CBDF4FB"/>
    <w:rsid w:val="0CC0F319"/>
    <w:rsid w:val="0CC15228"/>
    <w:rsid w:val="0CC688E0"/>
    <w:rsid w:val="0CC6FAFE"/>
    <w:rsid w:val="0CD91CB1"/>
    <w:rsid w:val="0CEFCF99"/>
    <w:rsid w:val="0CF8C324"/>
    <w:rsid w:val="0CFA9F86"/>
    <w:rsid w:val="0D0749E3"/>
    <w:rsid w:val="0D0D6C18"/>
    <w:rsid w:val="0D1BA532"/>
    <w:rsid w:val="0D1C0E03"/>
    <w:rsid w:val="0D1DBD31"/>
    <w:rsid w:val="0D2B0230"/>
    <w:rsid w:val="0D2E3F22"/>
    <w:rsid w:val="0D2F1618"/>
    <w:rsid w:val="0D3D0F4A"/>
    <w:rsid w:val="0D435B33"/>
    <w:rsid w:val="0D531BFA"/>
    <w:rsid w:val="0D574754"/>
    <w:rsid w:val="0D618792"/>
    <w:rsid w:val="0D61EE9F"/>
    <w:rsid w:val="0D68319F"/>
    <w:rsid w:val="0D75C2BF"/>
    <w:rsid w:val="0D8355B5"/>
    <w:rsid w:val="0D841831"/>
    <w:rsid w:val="0D8FD300"/>
    <w:rsid w:val="0D933BBC"/>
    <w:rsid w:val="0D93870D"/>
    <w:rsid w:val="0D9D0E77"/>
    <w:rsid w:val="0DA2F289"/>
    <w:rsid w:val="0DB38A64"/>
    <w:rsid w:val="0DBB9561"/>
    <w:rsid w:val="0DBEE3BD"/>
    <w:rsid w:val="0DC60873"/>
    <w:rsid w:val="0DCF56CC"/>
    <w:rsid w:val="0DD1DEEA"/>
    <w:rsid w:val="0DE5C462"/>
    <w:rsid w:val="0DE6C603"/>
    <w:rsid w:val="0DEE49BA"/>
    <w:rsid w:val="0DEEC9D2"/>
    <w:rsid w:val="0DF81692"/>
    <w:rsid w:val="0DF8DB9F"/>
    <w:rsid w:val="0E03EB55"/>
    <w:rsid w:val="0E06D1DF"/>
    <w:rsid w:val="0E0B0800"/>
    <w:rsid w:val="0E0C9584"/>
    <w:rsid w:val="0E11B260"/>
    <w:rsid w:val="0E1724BD"/>
    <w:rsid w:val="0E1B740B"/>
    <w:rsid w:val="0E2AB5EE"/>
    <w:rsid w:val="0E2C26B8"/>
    <w:rsid w:val="0E31BF5E"/>
    <w:rsid w:val="0E40BF9A"/>
    <w:rsid w:val="0E44DCC7"/>
    <w:rsid w:val="0E57244C"/>
    <w:rsid w:val="0E5D28E1"/>
    <w:rsid w:val="0E61056A"/>
    <w:rsid w:val="0E625CF2"/>
    <w:rsid w:val="0E62DB79"/>
    <w:rsid w:val="0E7F5B07"/>
    <w:rsid w:val="0E7FD31C"/>
    <w:rsid w:val="0E9CC197"/>
    <w:rsid w:val="0E9DD571"/>
    <w:rsid w:val="0E9ED856"/>
    <w:rsid w:val="0EA061AC"/>
    <w:rsid w:val="0EC0016F"/>
    <w:rsid w:val="0ED16962"/>
    <w:rsid w:val="0ED34EE2"/>
    <w:rsid w:val="0ED4000F"/>
    <w:rsid w:val="0ED85123"/>
    <w:rsid w:val="0EE1637D"/>
    <w:rsid w:val="0EE4454C"/>
    <w:rsid w:val="0EE656C1"/>
    <w:rsid w:val="0EF260C5"/>
    <w:rsid w:val="0EF73161"/>
    <w:rsid w:val="0EF731F3"/>
    <w:rsid w:val="0EF756CD"/>
    <w:rsid w:val="0EFA889B"/>
    <w:rsid w:val="0EFD3CC6"/>
    <w:rsid w:val="0F0B4CE5"/>
    <w:rsid w:val="0F0B4D5C"/>
    <w:rsid w:val="0F0D5341"/>
    <w:rsid w:val="0F3E12C3"/>
    <w:rsid w:val="0F4B21D1"/>
    <w:rsid w:val="0F4B2EDF"/>
    <w:rsid w:val="0F4F0397"/>
    <w:rsid w:val="0F5E7EF8"/>
    <w:rsid w:val="0F5F27DC"/>
    <w:rsid w:val="0F72A0A7"/>
    <w:rsid w:val="0F79989E"/>
    <w:rsid w:val="0F7E6208"/>
    <w:rsid w:val="0F82B817"/>
    <w:rsid w:val="0F8313A1"/>
    <w:rsid w:val="0F836BD8"/>
    <w:rsid w:val="0F8A73BE"/>
    <w:rsid w:val="0F8ABAFB"/>
    <w:rsid w:val="0FA7882A"/>
    <w:rsid w:val="0FAEE062"/>
    <w:rsid w:val="0FC5BC51"/>
    <w:rsid w:val="0FC9BD98"/>
    <w:rsid w:val="0FCEEEB5"/>
    <w:rsid w:val="0FDF8F8C"/>
    <w:rsid w:val="0FE8CFBE"/>
    <w:rsid w:val="0FEBAF29"/>
    <w:rsid w:val="0FFFD101"/>
    <w:rsid w:val="100846A7"/>
    <w:rsid w:val="1012B1B1"/>
    <w:rsid w:val="1015CB90"/>
    <w:rsid w:val="102A02CE"/>
    <w:rsid w:val="1030182E"/>
    <w:rsid w:val="103A8603"/>
    <w:rsid w:val="103AB01A"/>
    <w:rsid w:val="105AAE41"/>
    <w:rsid w:val="1068CDA9"/>
    <w:rsid w:val="10769B6B"/>
    <w:rsid w:val="1078CFB6"/>
    <w:rsid w:val="107C5851"/>
    <w:rsid w:val="107C6D25"/>
    <w:rsid w:val="107E1DC3"/>
    <w:rsid w:val="10997C0E"/>
    <w:rsid w:val="109EC978"/>
    <w:rsid w:val="10A7ACAB"/>
    <w:rsid w:val="10AD0559"/>
    <w:rsid w:val="10B00014"/>
    <w:rsid w:val="10B7BFA2"/>
    <w:rsid w:val="10C5B5A3"/>
    <w:rsid w:val="10D4ECE3"/>
    <w:rsid w:val="10D5E354"/>
    <w:rsid w:val="10D6B1D3"/>
    <w:rsid w:val="10EED645"/>
    <w:rsid w:val="10FB9D7B"/>
    <w:rsid w:val="1102D965"/>
    <w:rsid w:val="1106F861"/>
    <w:rsid w:val="110729A7"/>
    <w:rsid w:val="110ACDAA"/>
    <w:rsid w:val="110B9E49"/>
    <w:rsid w:val="110FE760"/>
    <w:rsid w:val="1111FCA5"/>
    <w:rsid w:val="1132C053"/>
    <w:rsid w:val="11395CCF"/>
    <w:rsid w:val="113AD347"/>
    <w:rsid w:val="114AF1ED"/>
    <w:rsid w:val="114AFAF3"/>
    <w:rsid w:val="11505622"/>
    <w:rsid w:val="11532C33"/>
    <w:rsid w:val="115A388E"/>
    <w:rsid w:val="115CA63E"/>
    <w:rsid w:val="116016EC"/>
    <w:rsid w:val="11655E72"/>
    <w:rsid w:val="1168F911"/>
    <w:rsid w:val="11692835"/>
    <w:rsid w:val="11707619"/>
    <w:rsid w:val="1182B66D"/>
    <w:rsid w:val="11881868"/>
    <w:rsid w:val="118E38D1"/>
    <w:rsid w:val="11926BEB"/>
    <w:rsid w:val="11937D08"/>
    <w:rsid w:val="11965CD3"/>
    <w:rsid w:val="11A6B69D"/>
    <w:rsid w:val="11A8D9FB"/>
    <w:rsid w:val="11B46DA3"/>
    <w:rsid w:val="11B4F3BA"/>
    <w:rsid w:val="11B50F22"/>
    <w:rsid w:val="11B6F177"/>
    <w:rsid w:val="11B73CCF"/>
    <w:rsid w:val="11BE622B"/>
    <w:rsid w:val="11BF0341"/>
    <w:rsid w:val="11C1DE34"/>
    <w:rsid w:val="11D126E4"/>
    <w:rsid w:val="11D1E937"/>
    <w:rsid w:val="11D29C3F"/>
    <w:rsid w:val="11D76FBC"/>
    <w:rsid w:val="11D79BF2"/>
    <w:rsid w:val="11DFB4FE"/>
    <w:rsid w:val="11E09C28"/>
    <w:rsid w:val="11E900ED"/>
    <w:rsid w:val="11ECE3EB"/>
    <w:rsid w:val="11ED4AD5"/>
    <w:rsid w:val="11F9D58D"/>
    <w:rsid w:val="11FBA6A7"/>
    <w:rsid w:val="11FFE8BD"/>
    <w:rsid w:val="12031B60"/>
    <w:rsid w:val="1207DCD4"/>
    <w:rsid w:val="120A89E4"/>
    <w:rsid w:val="12132198"/>
    <w:rsid w:val="1221114D"/>
    <w:rsid w:val="12254EAF"/>
    <w:rsid w:val="1228489A"/>
    <w:rsid w:val="1228BEBD"/>
    <w:rsid w:val="1229A984"/>
    <w:rsid w:val="12312977"/>
    <w:rsid w:val="123F1203"/>
    <w:rsid w:val="12424BE6"/>
    <w:rsid w:val="1244BD90"/>
    <w:rsid w:val="1245F2EB"/>
    <w:rsid w:val="126EB751"/>
    <w:rsid w:val="127FAEBB"/>
    <w:rsid w:val="128A124F"/>
    <w:rsid w:val="128B34D5"/>
    <w:rsid w:val="129E50B3"/>
    <w:rsid w:val="12A0B837"/>
    <w:rsid w:val="12A8F197"/>
    <w:rsid w:val="12B05014"/>
    <w:rsid w:val="12B42744"/>
    <w:rsid w:val="12B7FFEA"/>
    <w:rsid w:val="12C290F5"/>
    <w:rsid w:val="12C62A92"/>
    <w:rsid w:val="12CA29F6"/>
    <w:rsid w:val="12CAFB95"/>
    <w:rsid w:val="12D37B0A"/>
    <w:rsid w:val="12D7275E"/>
    <w:rsid w:val="12DEFF50"/>
    <w:rsid w:val="12E2C554"/>
    <w:rsid w:val="12E682E4"/>
    <w:rsid w:val="12E844C8"/>
    <w:rsid w:val="12FB11E4"/>
    <w:rsid w:val="13163AD1"/>
    <w:rsid w:val="131AE5DC"/>
    <w:rsid w:val="131EF173"/>
    <w:rsid w:val="1321BF06"/>
    <w:rsid w:val="13370208"/>
    <w:rsid w:val="133756BE"/>
    <w:rsid w:val="13399BD4"/>
    <w:rsid w:val="13416F90"/>
    <w:rsid w:val="1351D815"/>
    <w:rsid w:val="1362EE40"/>
    <w:rsid w:val="1363304F"/>
    <w:rsid w:val="136CFA06"/>
    <w:rsid w:val="136EE0CF"/>
    <w:rsid w:val="137EF3BE"/>
    <w:rsid w:val="137FD6E4"/>
    <w:rsid w:val="1384AB38"/>
    <w:rsid w:val="1386C770"/>
    <w:rsid w:val="138B0F15"/>
    <w:rsid w:val="138F659E"/>
    <w:rsid w:val="13936632"/>
    <w:rsid w:val="13A87D5F"/>
    <w:rsid w:val="13B8BE3D"/>
    <w:rsid w:val="13BEF5B5"/>
    <w:rsid w:val="13CBC9E8"/>
    <w:rsid w:val="13DA47D8"/>
    <w:rsid w:val="13DAE572"/>
    <w:rsid w:val="13DC18C7"/>
    <w:rsid w:val="13DC60D1"/>
    <w:rsid w:val="13DF2CD1"/>
    <w:rsid w:val="13E0BD60"/>
    <w:rsid w:val="13E2B7F3"/>
    <w:rsid w:val="13F707B1"/>
    <w:rsid w:val="13F99580"/>
    <w:rsid w:val="13FE7F5A"/>
    <w:rsid w:val="14006EC1"/>
    <w:rsid w:val="140497E2"/>
    <w:rsid w:val="1407A09A"/>
    <w:rsid w:val="14082D6D"/>
    <w:rsid w:val="14109461"/>
    <w:rsid w:val="1414BBFA"/>
    <w:rsid w:val="141B0BEA"/>
    <w:rsid w:val="1422FF47"/>
    <w:rsid w:val="1423DD43"/>
    <w:rsid w:val="14258281"/>
    <w:rsid w:val="142D4046"/>
    <w:rsid w:val="142E4D9D"/>
    <w:rsid w:val="1430918F"/>
    <w:rsid w:val="144B0845"/>
    <w:rsid w:val="144FB2E1"/>
    <w:rsid w:val="1450FCAC"/>
    <w:rsid w:val="145464E0"/>
    <w:rsid w:val="1468F76B"/>
    <w:rsid w:val="146B55B5"/>
    <w:rsid w:val="14734A30"/>
    <w:rsid w:val="1476894F"/>
    <w:rsid w:val="147C2285"/>
    <w:rsid w:val="1484DE1E"/>
    <w:rsid w:val="148CCE4A"/>
    <w:rsid w:val="148EEDA1"/>
    <w:rsid w:val="149FDF06"/>
    <w:rsid w:val="14A42FF9"/>
    <w:rsid w:val="14A4A4B7"/>
    <w:rsid w:val="14A80D8F"/>
    <w:rsid w:val="14B36800"/>
    <w:rsid w:val="14B768D8"/>
    <w:rsid w:val="14BC9666"/>
    <w:rsid w:val="14C0E321"/>
    <w:rsid w:val="14C4523C"/>
    <w:rsid w:val="14D435B5"/>
    <w:rsid w:val="14D7118C"/>
    <w:rsid w:val="14D8BE44"/>
    <w:rsid w:val="14E358F3"/>
    <w:rsid w:val="14E5CE5E"/>
    <w:rsid w:val="14F3378B"/>
    <w:rsid w:val="14FA175B"/>
    <w:rsid w:val="15080F59"/>
    <w:rsid w:val="15148303"/>
    <w:rsid w:val="151826BF"/>
    <w:rsid w:val="1527D0D0"/>
    <w:rsid w:val="152DCE86"/>
    <w:rsid w:val="153F8A8D"/>
    <w:rsid w:val="1540780C"/>
    <w:rsid w:val="154AE976"/>
    <w:rsid w:val="154D8D26"/>
    <w:rsid w:val="1559B381"/>
    <w:rsid w:val="155BACD1"/>
    <w:rsid w:val="155FD84F"/>
    <w:rsid w:val="1566CB50"/>
    <w:rsid w:val="156BC50A"/>
    <w:rsid w:val="156E4247"/>
    <w:rsid w:val="1576C6D5"/>
    <w:rsid w:val="15786C64"/>
    <w:rsid w:val="157C0A96"/>
    <w:rsid w:val="157E5F42"/>
    <w:rsid w:val="157F9BE1"/>
    <w:rsid w:val="158364B8"/>
    <w:rsid w:val="15A43338"/>
    <w:rsid w:val="15A758CF"/>
    <w:rsid w:val="15B51AE8"/>
    <w:rsid w:val="15B683C0"/>
    <w:rsid w:val="15B7CB70"/>
    <w:rsid w:val="15B873C3"/>
    <w:rsid w:val="15C6A514"/>
    <w:rsid w:val="15C86D0A"/>
    <w:rsid w:val="15D08849"/>
    <w:rsid w:val="15DB7810"/>
    <w:rsid w:val="15DE7AD2"/>
    <w:rsid w:val="15EA4514"/>
    <w:rsid w:val="15F047B8"/>
    <w:rsid w:val="15F2639F"/>
    <w:rsid w:val="15F7CD24"/>
    <w:rsid w:val="15FE44AF"/>
    <w:rsid w:val="1600F161"/>
    <w:rsid w:val="1604E2CF"/>
    <w:rsid w:val="1608CC12"/>
    <w:rsid w:val="1608DBDE"/>
    <w:rsid w:val="16268BAD"/>
    <w:rsid w:val="162F5AEA"/>
    <w:rsid w:val="162F9DB1"/>
    <w:rsid w:val="1644ECBD"/>
    <w:rsid w:val="164CD26B"/>
    <w:rsid w:val="1658423D"/>
    <w:rsid w:val="165A398F"/>
    <w:rsid w:val="1665F374"/>
    <w:rsid w:val="1672C37C"/>
    <w:rsid w:val="1675CF29"/>
    <w:rsid w:val="1694713C"/>
    <w:rsid w:val="169D7D42"/>
    <w:rsid w:val="169E9A2E"/>
    <w:rsid w:val="16A155EB"/>
    <w:rsid w:val="16BA69A2"/>
    <w:rsid w:val="16BD66E4"/>
    <w:rsid w:val="16D5B4A6"/>
    <w:rsid w:val="16DCDDA9"/>
    <w:rsid w:val="16E09C19"/>
    <w:rsid w:val="16ED6BEC"/>
    <w:rsid w:val="16F072CC"/>
    <w:rsid w:val="16FECFDD"/>
    <w:rsid w:val="1708A440"/>
    <w:rsid w:val="170F2046"/>
    <w:rsid w:val="171309A7"/>
    <w:rsid w:val="1715E30C"/>
    <w:rsid w:val="1716DD75"/>
    <w:rsid w:val="1717B822"/>
    <w:rsid w:val="171876C8"/>
    <w:rsid w:val="171C6449"/>
    <w:rsid w:val="172763E6"/>
    <w:rsid w:val="172D93C6"/>
    <w:rsid w:val="17377E63"/>
    <w:rsid w:val="173BA71A"/>
    <w:rsid w:val="1742FDF7"/>
    <w:rsid w:val="1748CF5F"/>
    <w:rsid w:val="175B20C2"/>
    <w:rsid w:val="175CFC3C"/>
    <w:rsid w:val="176AB532"/>
    <w:rsid w:val="176C6836"/>
    <w:rsid w:val="176D0A8F"/>
    <w:rsid w:val="17768E95"/>
    <w:rsid w:val="17959D64"/>
    <w:rsid w:val="17A73254"/>
    <w:rsid w:val="17B915D4"/>
    <w:rsid w:val="17BB7CB0"/>
    <w:rsid w:val="17C2988B"/>
    <w:rsid w:val="17C621FA"/>
    <w:rsid w:val="17E62183"/>
    <w:rsid w:val="17F811BB"/>
    <w:rsid w:val="17FD6DDF"/>
    <w:rsid w:val="17FFE4E1"/>
    <w:rsid w:val="1800E9E5"/>
    <w:rsid w:val="1809ED80"/>
    <w:rsid w:val="1813097F"/>
    <w:rsid w:val="181444A3"/>
    <w:rsid w:val="181989D2"/>
    <w:rsid w:val="181F5130"/>
    <w:rsid w:val="182A961E"/>
    <w:rsid w:val="182C7F07"/>
    <w:rsid w:val="1836990B"/>
    <w:rsid w:val="18370D59"/>
    <w:rsid w:val="18398DDE"/>
    <w:rsid w:val="188212C8"/>
    <w:rsid w:val="18844FB6"/>
    <w:rsid w:val="188DCBE4"/>
    <w:rsid w:val="1892A84A"/>
    <w:rsid w:val="189444F5"/>
    <w:rsid w:val="1897032F"/>
    <w:rsid w:val="1897E30C"/>
    <w:rsid w:val="18A4421A"/>
    <w:rsid w:val="18A516CF"/>
    <w:rsid w:val="18AB33A8"/>
    <w:rsid w:val="18AC962C"/>
    <w:rsid w:val="18B84E54"/>
    <w:rsid w:val="18BE94BF"/>
    <w:rsid w:val="18BECC27"/>
    <w:rsid w:val="18BFB666"/>
    <w:rsid w:val="18CE4A5A"/>
    <w:rsid w:val="18DF5F59"/>
    <w:rsid w:val="18F1ED68"/>
    <w:rsid w:val="19078101"/>
    <w:rsid w:val="190BC04B"/>
    <w:rsid w:val="193F2A97"/>
    <w:rsid w:val="194562D8"/>
    <w:rsid w:val="1947BE71"/>
    <w:rsid w:val="1948E791"/>
    <w:rsid w:val="195C022F"/>
    <w:rsid w:val="1965F130"/>
    <w:rsid w:val="196B8C37"/>
    <w:rsid w:val="197566C5"/>
    <w:rsid w:val="197B3E0C"/>
    <w:rsid w:val="197C0AAF"/>
    <w:rsid w:val="19881351"/>
    <w:rsid w:val="19A1B82E"/>
    <w:rsid w:val="19A7A354"/>
    <w:rsid w:val="19B7D0A1"/>
    <w:rsid w:val="19C52531"/>
    <w:rsid w:val="19D7A322"/>
    <w:rsid w:val="19DE4E44"/>
    <w:rsid w:val="19E04D31"/>
    <w:rsid w:val="19E9A3DA"/>
    <w:rsid w:val="19EBBEA1"/>
    <w:rsid w:val="19EFF143"/>
    <w:rsid w:val="19FCFA37"/>
    <w:rsid w:val="19FDE8B9"/>
    <w:rsid w:val="19FEB1DC"/>
    <w:rsid w:val="1A017C66"/>
    <w:rsid w:val="1A0ED5C6"/>
    <w:rsid w:val="1A0FA98C"/>
    <w:rsid w:val="1A1ADCC0"/>
    <w:rsid w:val="1A25A224"/>
    <w:rsid w:val="1A2B5E0A"/>
    <w:rsid w:val="1A3B8399"/>
    <w:rsid w:val="1A460A21"/>
    <w:rsid w:val="1A468086"/>
    <w:rsid w:val="1A485596"/>
    <w:rsid w:val="1A4B884F"/>
    <w:rsid w:val="1A4F7F2D"/>
    <w:rsid w:val="1A54268C"/>
    <w:rsid w:val="1A5B15E2"/>
    <w:rsid w:val="1A61B1FC"/>
    <w:rsid w:val="1A749101"/>
    <w:rsid w:val="1A9B09B6"/>
    <w:rsid w:val="1AA76778"/>
    <w:rsid w:val="1AA79E9F"/>
    <w:rsid w:val="1AAAF985"/>
    <w:rsid w:val="1AADBC2D"/>
    <w:rsid w:val="1AB1F639"/>
    <w:rsid w:val="1AB6B76A"/>
    <w:rsid w:val="1ACA61B2"/>
    <w:rsid w:val="1AD82CF6"/>
    <w:rsid w:val="1B27CB85"/>
    <w:rsid w:val="1B31F652"/>
    <w:rsid w:val="1B32FD1D"/>
    <w:rsid w:val="1B33B464"/>
    <w:rsid w:val="1B355B53"/>
    <w:rsid w:val="1B39FAC4"/>
    <w:rsid w:val="1B3B270B"/>
    <w:rsid w:val="1B3FCB7F"/>
    <w:rsid w:val="1B405433"/>
    <w:rsid w:val="1B410D0C"/>
    <w:rsid w:val="1B42CA1D"/>
    <w:rsid w:val="1B571788"/>
    <w:rsid w:val="1B5C9311"/>
    <w:rsid w:val="1B612E8C"/>
    <w:rsid w:val="1B7C4AB9"/>
    <w:rsid w:val="1B7FD28F"/>
    <w:rsid w:val="1B8F94FE"/>
    <w:rsid w:val="1BA645B7"/>
    <w:rsid w:val="1BAA6D9E"/>
    <w:rsid w:val="1BAB0EDE"/>
    <w:rsid w:val="1BAE674B"/>
    <w:rsid w:val="1BB96975"/>
    <w:rsid w:val="1BBC5FF1"/>
    <w:rsid w:val="1BC4368C"/>
    <w:rsid w:val="1BCBAC24"/>
    <w:rsid w:val="1BCD6F88"/>
    <w:rsid w:val="1BCED568"/>
    <w:rsid w:val="1BD53C0D"/>
    <w:rsid w:val="1BE50E99"/>
    <w:rsid w:val="1BF11A7C"/>
    <w:rsid w:val="1BF272D8"/>
    <w:rsid w:val="1BFDC185"/>
    <w:rsid w:val="1C03E30E"/>
    <w:rsid w:val="1C09328B"/>
    <w:rsid w:val="1C0B254F"/>
    <w:rsid w:val="1C0DCAE5"/>
    <w:rsid w:val="1C0E5BBE"/>
    <w:rsid w:val="1C288520"/>
    <w:rsid w:val="1C36F46C"/>
    <w:rsid w:val="1C3DBBF1"/>
    <w:rsid w:val="1C3EEDCE"/>
    <w:rsid w:val="1C47C81B"/>
    <w:rsid w:val="1C541FBC"/>
    <w:rsid w:val="1C54F74E"/>
    <w:rsid w:val="1C55BC61"/>
    <w:rsid w:val="1C76B8A4"/>
    <w:rsid w:val="1C7779BD"/>
    <w:rsid w:val="1C7B4F5D"/>
    <w:rsid w:val="1C7D9426"/>
    <w:rsid w:val="1C7F9C70"/>
    <w:rsid w:val="1C8AE995"/>
    <w:rsid w:val="1C947F3D"/>
    <w:rsid w:val="1C95B1F0"/>
    <w:rsid w:val="1C965024"/>
    <w:rsid w:val="1C9866B7"/>
    <w:rsid w:val="1C9C9EB1"/>
    <w:rsid w:val="1CA3F13A"/>
    <w:rsid w:val="1CA69783"/>
    <w:rsid w:val="1CB1C0EC"/>
    <w:rsid w:val="1CB387BB"/>
    <w:rsid w:val="1CB65B9E"/>
    <w:rsid w:val="1CBA134F"/>
    <w:rsid w:val="1CC55096"/>
    <w:rsid w:val="1CC69D31"/>
    <w:rsid w:val="1CC9FE3F"/>
    <w:rsid w:val="1CD600B8"/>
    <w:rsid w:val="1CDE766B"/>
    <w:rsid w:val="1CF29E0D"/>
    <w:rsid w:val="1CFB2E92"/>
    <w:rsid w:val="1D0A6DE4"/>
    <w:rsid w:val="1D12F9B0"/>
    <w:rsid w:val="1D16C1DD"/>
    <w:rsid w:val="1D1D1229"/>
    <w:rsid w:val="1D2F70E3"/>
    <w:rsid w:val="1D33BABD"/>
    <w:rsid w:val="1D345A84"/>
    <w:rsid w:val="1D35771E"/>
    <w:rsid w:val="1D394779"/>
    <w:rsid w:val="1D3B8EB2"/>
    <w:rsid w:val="1D5108F1"/>
    <w:rsid w:val="1D5EFE8D"/>
    <w:rsid w:val="1D624F8A"/>
    <w:rsid w:val="1D6FEFB8"/>
    <w:rsid w:val="1D70792D"/>
    <w:rsid w:val="1D734187"/>
    <w:rsid w:val="1D73C611"/>
    <w:rsid w:val="1D7F5D41"/>
    <w:rsid w:val="1D8A1C57"/>
    <w:rsid w:val="1D8B54E1"/>
    <w:rsid w:val="1D8EFD16"/>
    <w:rsid w:val="1D94A5CE"/>
    <w:rsid w:val="1D967F54"/>
    <w:rsid w:val="1D97B2E7"/>
    <w:rsid w:val="1D9F20A8"/>
    <w:rsid w:val="1DA47C26"/>
    <w:rsid w:val="1DA6971A"/>
    <w:rsid w:val="1DA8AC28"/>
    <w:rsid w:val="1DAA07A1"/>
    <w:rsid w:val="1DAB25B2"/>
    <w:rsid w:val="1DB7B285"/>
    <w:rsid w:val="1DB9312F"/>
    <w:rsid w:val="1DBAAE01"/>
    <w:rsid w:val="1DBB0BF0"/>
    <w:rsid w:val="1DC3EBCE"/>
    <w:rsid w:val="1DC54AAF"/>
    <w:rsid w:val="1DC95C46"/>
    <w:rsid w:val="1DCD08ED"/>
    <w:rsid w:val="1DCE4EFE"/>
    <w:rsid w:val="1DE1A455"/>
    <w:rsid w:val="1DE1F728"/>
    <w:rsid w:val="1DE8B02F"/>
    <w:rsid w:val="1DFE27B4"/>
    <w:rsid w:val="1E035A9A"/>
    <w:rsid w:val="1E062CFE"/>
    <w:rsid w:val="1E1BD89C"/>
    <w:rsid w:val="1E2A1098"/>
    <w:rsid w:val="1E342678"/>
    <w:rsid w:val="1E408ACC"/>
    <w:rsid w:val="1E670B20"/>
    <w:rsid w:val="1E6F88CC"/>
    <w:rsid w:val="1E741A1B"/>
    <w:rsid w:val="1E7A9B35"/>
    <w:rsid w:val="1E834130"/>
    <w:rsid w:val="1E9195FE"/>
    <w:rsid w:val="1E9940A1"/>
    <w:rsid w:val="1E99BB06"/>
    <w:rsid w:val="1E9CBA92"/>
    <w:rsid w:val="1EA18A8D"/>
    <w:rsid w:val="1EA2F393"/>
    <w:rsid w:val="1EA80B4D"/>
    <w:rsid w:val="1EB408A2"/>
    <w:rsid w:val="1EB95D62"/>
    <w:rsid w:val="1EBFC021"/>
    <w:rsid w:val="1EC82896"/>
    <w:rsid w:val="1ECE2C4D"/>
    <w:rsid w:val="1ED5CBBC"/>
    <w:rsid w:val="1EDBE263"/>
    <w:rsid w:val="1EDF8720"/>
    <w:rsid w:val="1EE819CE"/>
    <w:rsid w:val="1EEBA393"/>
    <w:rsid w:val="1EF48434"/>
    <w:rsid w:val="1EF57AD9"/>
    <w:rsid w:val="1EFFBC60"/>
    <w:rsid w:val="1F001845"/>
    <w:rsid w:val="1F00E8C3"/>
    <w:rsid w:val="1F0F0843"/>
    <w:rsid w:val="1F20DEC2"/>
    <w:rsid w:val="1F2EE59D"/>
    <w:rsid w:val="1F327B89"/>
    <w:rsid w:val="1F362009"/>
    <w:rsid w:val="1F46277C"/>
    <w:rsid w:val="1F49B86E"/>
    <w:rsid w:val="1F4D4D4C"/>
    <w:rsid w:val="1F4F00C2"/>
    <w:rsid w:val="1F4F776D"/>
    <w:rsid w:val="1F5D83A9"/>
    <w:rsid w:val="1F5E3435"/>
    <w:rsid w:val="1F6428B4"/>
    <w:rsid w:val="1F6AC160"/>
    <w:rsid w:val="1F7BA214"/>
    <w:rsid w:val="1F8181F4"/>
    <w:rsid w:val="1F861D5C"/>
    <w:rsid w:val="1F86CD98"/>
    <w:rsid w:val="1F8FCDFF"/>
    <w:rsid w:val="1F913F56"/>
    <w:rsid w:val="1FAE3603"/>
    <w:rsid w:val="1FAEABEC"/>
    <w:rsid w:val="1FB45402"/>
    <w:rsid w:val="1FB6CDCE"/>
    <w:rsid w:val="1FBEBEBC"/>
    <w:rsid w:val="1FC85493"/>
    <w:rsid w:val="1FCBAB17"/>
    <w:rsid w:val="1FD75C0B"/>
    <w:rsid w:val="1FD9A43C"/>
    <w:rsid w:val="1FEEFEA5"/>
    <w:rsid w:val="1FF798C9"/>
    <w:rsid w:val="1FFBA70A"/>
    <w:rsid w:val="1FFF7D58"/>
    <w:rsid w:val="2002B1EF"/>
    <w:rsid w:val="2007C56D"/>
    <w:rsid w:val="2008F523"/>
    <w:rsid w:val="2010CAFC"/>
    <w:rsid w:val="20141EDE"/>
    <w:rsid w:val="20176BEB"/>
    <w:rsid w:val="202000B8"/>
    <w:rsid w:val="20208662"/>
    <w:rsid w:val="202E5DF6"/>
    <w:rsid w:val="20369B60"/>
    <w:rsid w:val="2043189B"/>
    <w:rsid w:val="20442A69"/>
    <w:rsid w:val="2054F5A2"/>
    <w:rsid w:val="2058CC9C"/>
    <w:rsid w:val="205EBCC7"/>
    <w:rsid w:val="20656070"/>
    <w:rsid w:val="20673165"/>
    <w:rsid w:val="206BB7BC"/>
    <w:rsid w:val="20761E1B"/>
    <w:rsid w:val="20789450"/>
    <w:rsid w:val="207CC9BC"/>
    <w:rsid w:val="207DEDBC"/>
    <w:rsid w:val="208A9C8B"/>
    <w:rsid w:val="208B0F47"/>
    <w:rsid w:val="2093933F"/>
    <w:rsid w:val="209B7052"/>
    <w:rsid w:val="20A35325"/>
    <w:rsid w:val="20A9056C"/>
    <w:rsid w:val="20ADF687"/>
    <w:rsid w:val="20AEE146"/>
    <w:rsid w:val="20AF59D3"/>
    <w:rsid w:val="20B17621"/>
    <w:rsid w:val="20B279DD"/>
    <w:rsid w:val="20C04D76"/>
    <w:rsid w:val="20C5EE4D"/>
    <w:rsid w:val="20CCA8DD"/>
    <w:rsid w:val="20D77334"/>
    <w:rsid w:val="20DBDFB6"/>
    <w:rsid w:val="20E0CDC6"/>
    <w:rsid w:val="20E236C3"/>
    <w:rsid w:val="210C0558"/>
    <w:rsid w:val="210C4078"/>
    <w:rsid w:val="2118612C"/>
    <w:rsid w:val="2118CCDE"/>
    <w:rsid w:val="211F736A"/>
    <w:rsid w:val="2120846E"/>
    <w:rsid w:val="2127183B"/>
    <w:rsid w:val="212AD475"/>
    <w:rsid w:val="212E0E40"/>
    <w:rsid w:val="2149BED4"/>
    <w:rsid w:val="2150F8CA"/>
    <w:rsid w:val="215FEA39"/>
    <w:rsid w:val="2177657D"/>
    <w:rsid w:val="217FABB8"/>
    <w:rsid w:val="217FEFE0"/>
    <w:rsid w:val="2182F1A7"/>
    <w:rsid w:val="2190381E"/>
    <w:rsid w:val="21A17BB9"/>
    <w:rsid w:val="21A3897F"/>
    <w:rsid w:val="21A6D3E9"/>
    <w:rsid w:val="21A7863E"/>
    <w:rsid w:val="21AA6BCF"/>
    <w:rsid w:val="21AE74E7"/>
    <w:rsid w:val="21C1CCEE"/>
    <w:rsid w:val="21C28EE5"/>
    <w:rsid w:val="21C9D87C"/>
    <w:rsid w:val="21CD313D"/>
    <w:rsid w:val="21CF2E2E"/>
    <w:rsid w:val="21D2ECC1"/>
    <w:rsid w:val="21D6A3AE"/>
    <w:rsid w:val="21DADA31"/>
    <w:rsid w:val="21DF2A6D"/>
    <w:rsid w:val="21EB05FE"/>
    <w:rsid w:val="21F09E3E"/>
    <w:rsid w:val="21F65DAE"/>
    <w:rsid w:val="21FB0619"/>
    <w:rsid w:val="2209B4D4"/>
    <w:rsid w:val="220D1826"/>
    <w:rsid w:val="220FDF20"/>
    <w:rsid w:val="2210C596"/>
    <w:rsid w:val="221C5455"/>
    <w:rsid w:val="222494FA"/>
    <w:rsid w:val="222D4D3E"/>
    <w:rsid w:val="222E29F4"/>
    <w:rsid w:val="2240965A"/>
    <w:rsid w:val="22450CBA"/>
    <w:rsid w:val="2247DB01"/>
    <w:rsid w:val="224AAB29"/>
    <w:rsid w:val="224B0663"/>
    <w:rsid w:val="224D33CD"/>
    <w:rsid w:val="226B4E1A"/>
    <w:rsid w:val="22759848"/>
    <w:rsid w:val="2279374C"/>
    <w:rsid w:val="22840D9D"/>
    <w:rsid w:val="228C9539"/>
    <w:rsid w:val="22964838"/>
    <w:rsid w:val="229A23AD"/>
    <w:rsid w:val="22A1C40A"/>
    <w:rsid w:val="22A65ED9"/>
    <w:rsid w:val="22B2C104"/>
    <w:rsid w:val="22B40736"/>
    <w:rsid w:val="22BD10AF"/>
    <w:rsid w:val="22C0CA36"/>
    <w:rsid w:val="22CA229C"/>
    <w:rsid w:val="22CB228F"/>
    <w:rsid w:val="22CBC259"/>
    <w:rsid w:val="22DE9418"/>
    <w:rsid w:val="22F53315"/>
    <w:rsid w:val="22F5D922"/>
    <w:rsid w:val="22FADF8C"/>
    <w:rsid w:val="22FD02EF"/>
    <w:rsid w:val="22FEFCE8"/>
    <w:rsid w:val="230E35ED"/>
    <w:rsid w:val="230F1672"/>
    <w:rsid w:val="2314CB3B"/>
    <w:rsid w:val="23162E6B"/>
    <w:rsid w:val="232E7B75"/>
    <w:rsid w:val="2330D603"/>
    <w:rsid w:val="2332B163"/>
    <w:rsid w:val="233381E0"/>
    <w:rsid w:val="23361182"/>
    <w:rsid w:val="233A3D5A"/>
    <w:rsid w:val="233C2CE6"/>
    <w:rsid w:val="233C6BA3"/>
    <w:rsid w:val="233E8AC5"/>
    <w:rsid w:val="23418C98"/>
    <w:rsid w:val="2344A31D"/>
    <w:rsid w:val="23469682"/>
    <w:rsid w:val="235C536C"/>
    <w:rsid w:val="2363B3D2"/>
    <w:rsid w:val="236BF78D"/>
    <w:rsid w:val="237766F7"/>
    <w:rsid w:val="2377C7D8"/>
    <w:rsid w:val="2383506D"/>
    <w:rsid w:val="238B6D03"/>
    <w:rsid w:val="23959037"/>
    <w:rsid w:val="239E5E42"/>
    <w:rsid w:val="23A200D3"/>
    <w:rsid w:val="23A34E1A"/>
    <w:rsid w:val="23A3EDEA"/>
    <w:rsid w:val="23A6505D"/>
    <w:rsid w:val="23A7356B"/>
    <w:rsid w:val="23AD6956"/>
    <w:rsid w:val="23AEF65D"/>
    <w:rsid w:val="23B2C209"/>
    <w:rsid w:val="23B3B203"/>
    <w:rsid w:val="23B5C285"/>
    <w:rsid w:val="23BF79AB"/>
    <w:rsid w:val="23C16EF4"/>
    <w:rsid w:val="23C2734B"/>
    <w:rsid w:val="23DC67E9"/>
    <w:rsid w:val="23E754B6"/>
    <w:rsid w:val="23F0BA9E"/>
    <w:rsid w:val="23FBA4D0"/>
    <w:rsid w:val="2406FD5B"/>
    <w:rsid w:val="24126AA4"/>
    <w:rsid w:val="2424042B"/>
    <w:rsid w:val="24262698"/>
    <w:rsid w:val="2433D0AE"/>
    <w:rsid w:val="243FDBBB"/>
    <w:rsid w:val="2447029C"/>
    <w:rsid w:val="2451771E"/>
    <w:rsid w:val="24624BE5"/>
    <w:rsid w:val="246D1C5A"/>
    <w:rsid w:val="247C9ADC"/>
    <w:rsid w:val="248FCE44"/>
    <w:rsid w:val="249286F9"/>
    <w:rsid w:val="24955DA8"/>
    <w:rsid w:val="249CA6FB"/>
    <w:rsid w:val="249EFD7A"/>
    <w:rsid w:val="24A46689"/>
    <w:rsid w:val="24BC3F96"/>
    <w:rsid w:val="24C9F7EC"/>
    <w:rsid w:val="24D37E3A"/>
    <w:rsid w:val="24D576C2"/>
    <w:rsid w:val="24D88E24"/>
    <w:rsid w:val="24F0053C"/>
    <w:rsid w:val="24F06790"/>
    <w:rsid w:val="24F1A855"/>
    <w:rsid w:val="24F233D4"/>
    <w:rsid w:val="24F41943"/>
    <w:rsid w:val="24F5A7A5"/>
    <w:rsid w:val="24FB30D9"/>
    <w:rsid w:val="24FD069E"/>
    <w:rsid w:val="24FF95CB"/>
    <w:rsid w:val="2505FE0A"/>
    <w:rsid w:val="2506AB6F"/>
    <w:rsid w:val="25202C9E"/>
    <w:rsid w:val="2522273B"/>
    <w:rsid w:val="252AA01F"/>
    <w:rsid w:val="252BEB98"/>
    <w:rsid w:val="254C2CB0"/>
    <w:rsid w:val="256EF8C5"/>
    <w:rsid w:val="25848C28"/>
    <w:rsid w:val="25958025"/>
    <w:rsid w:val="259951AD"/>
    <w:rsid w:val="25A15B56"/>
    <w:rsid w:val="25A25B74"/>
    <w:rsid w:val="25A34AFA"/>
    <w:rsid w:val="25A67798"/>
    <w:rsid w:val="25A77A8D"/>
    <w:rsid w:val="25B23AF8"/>
    <w:rsid w:val="25C6F263"/>
    <w:rsid w:val="25C7AA3E"/>
    <w:rsid w:val="25CCDBEC"/>
    <w:rsid w:val="25D9DC41"/>
    <w:rsid w:val="25DDE330"/>
    <w:rsid w:val="25E63553"/>
    <w:rsid w:val="25E9C589"/>
    <w:rsid w:val="25ED71AA"/>
    <w:rsid w:val="25EF9A50"/>
    <w:rsid w:val="25F63B2C"/>
    <w:rsid w:val="25F79511"/>
    <w:rsid w:val="25F7A6DF"/>
    <w:rsid w:val="25F9B8B5"/>
    <w:rsid w:val="2601D93A"/>
    <w:rsid w:val="260F8ACA"/>
    <w:rsid w:val="2618C420"/>
    <w:rsid w:val="261E3F84"/>
    <w:rsid w:val="262397CA"/>
    <w:rsid w:val="262E7CCE"/>
    <w:rsid w:val="263008E6"/>
    <w:rsid w:val="26317ED7"/>
    <w:rsid w:val="263F2691"/>
    <w:rsid w:val="2642BD7F"/>
    <w:rsid w:val="264623E6"/>
    <w:rsid w:val="264A5C32"/>
    <w:rsid w:val="2658F71C"/>
    <w:rsid w:val="2659D616"/>
    <w:rsid w:val="267850D8"/>
    <w:rsid w:val="268AF942"/>
    <w:rsid w:val="26902B83"/>
    <w:rsid w:val="2693FB29"/>
    <w:rsid w:val="26958675"/>
    <w:rsid w:val="26975AE7"/>
    <w:rsid w:val="26B05A6C"/>
    <w:rsid w:val="26C1ABDE"/>
    <w:rsid w:val="26CDF539"/>
    <w:rsid w:val="26D190AF"/>
    <w:rsid w:val="26D77116"/>
    <w:rsid w:val="26D821D5"/>
    <w:rsid w:val="26E77EE6"/>
    <w:rsid w:val="26EF2716"/>
    <w:rsid w:val="26F5154A"/>
    <w:rsid w:val="26F9A22E"/>
    <w:rsid w:val="26FCC9D6"/>
    <w:rsid w:val="2700166D"/>
    <w:rsid w:val="27027246"/>
    <w:rsid w:val="271A2F91"/>
    <w:rsid w:val="2728948D"/>
    <w:rsid w:val="2736F151"/>
    <w:rsid w:val="27390A32"/>
    <w:rsid w:val="273B9995"/>
    <w:rsid w:val="273FAE7C"/>
    <w:rsid w:val="2740DADF"/>
    <w:rsid w:val="27416E6F"/>
    <w:rsid w:val="27431D78"/>
    <w:rsid w:val="2755D688"/>
    <w:rsid w:val="27591057"/>
    <w:rsid w:val="27642D03"/>
    <w:rsid w:val="27643C15"/>
    <w:rsid w:val="2766477D"/>
    <w:rsid w:val="276A0BB5"/>
    <w:rsid w:val="277C50CF"/>
    <w:rsid w:val="27809D68"/>
    <w:rsid w:val="278589BA"/>
    <w:rsid w:val="278F93AC"/>
    <w:rsid w:val="2793EC03"/>
    <w:rsid w:val="27A0DAFE"/>
    <w:rsid w:val="27AB40E5"/>
    <w:rsid w:val="27C58BE6"/>
    <w:rsid w:val="27CBA42D"/>
    <w:rsid w:val="27D51E97"/>
    <w:rsid w:val="27E3ADE6"/>
    <w:rsid w:val="27E4F170"/>
    <w:rsid w:val="27EB5182"/>
    <w:rsid w:val="27F19269"/>
    <w:rsid w:val="27F80F40"/>
    <w:rsid w:val="27FB0159"/>
    <w:rsid w:val="27FFF960"/>
    <w:rsid w:val="28050406"/>
    <w:rsid w:val="28150323"/>
    <w:rsid w:val="2827685A"/>
    <w:rsid w:val="2830B452"/>
    <w:rsid w:val="2839FC53"/>
    <w:rsid w:val="283E35E0"/>
    <w:rsid w:val="283F3964"/>
    <w:rsid w:val="284875B3"/>
    <w:rsid w:val="284BAB26"/>
    <w:rsid w:val="284BAB72"/>
    <w:rsid w:val="28541DD0"/>
    <w:rsid w:val="28651184"/>
    <w:rsid w:val="2867AA24"/>
    <w:rsid w:val="2883B63B"/>
    <w:rsid w:val="2895EEB8"/>
    <w:rsid w:val="28A564FC"/>
    <w:rsid w:val="28A65D5E"/>
    <w:rsid w:val="28AE3FCF"/>
    <w:rsid w:val="28B1C3AB"/>
    <w:rsid w:val="28B49773"/>
    <w:rsid w:val="28BB8848"/>
    <w:rsid w:val="28C6EAE3"/>
    <w:rsid w:val="28C7FFED"/>
    <w:rsid w:val="28D3A023"/>
    <w:rsid w:val="28D93563"/>
    <w:rsid w:val="28E4772E"/>
    <w:rsid w:val="28E63410"/>
    <w:rsid w:val="28EA2411"/>
    <w:rsid w:val="28EAA5CB"/>
    <w:rsid w:val="28EC2A74"/>
    <w:rsid w:val="28F0AEDB"/>
    <w:rsid w:val="28F3418D"/>
    <w:rsid w:val="28F7416A"/>
    <w:rsid w:val="28F7AC54"/>
    <w:rsid w:val="28FF7C43"/>
    <w:rsid w:val="29067807"/>
    <w:rsid w:val="2910943A"/>
    <w:rsid w:val="29185377"/>
    <w:rsid w:val="29194E5D"/>
    <w:rsid w:val="2921820C"/>
    <w:rsid w:val="2925C6BF"/>
    <w:rsid w:val="2929FEFE"/>
    <w:rsid w:val="292A5560"/>
    <w:rsid w:val="2933FA40"/>
    <w:rsid w:val="29393A88"/>
    <w:rsid w:val="2943A39F"/>
    <w:rsid w:val="294FCB64"/>
    <w:rsid w:val="2952445E"/>
    <w:rsid w:val="2964E054"/>
    <w:rsid w:val="29650B35"/>
    <w:rsid w:val="296FD73F"/>
    <w:rsid w:val="297E356D"/>
    <w:rsid w:val="29808902"/>
    <w:rsid w:val="2984239D"/>
    <w:rsid w:val="29885420"/>
    <w:rsid w:val="298AE790"/>
    <w:rsid w:val="298C15DD"/>
    <w:rsid w:val="298F7227"/>
    <w:rsid w:val="29919385"/>
    <w:rsid w:val="2992B906"/>
    <w:rsid w:val="299634E6"/>
    <w:rsid w:val="299D609D"/>
    <w:rsid w:val="29A36948"/>
    <w:rsid w:val="29A79502"/>
    <w:rsid w:val="29B5E281"/>
    <w:rsid w:val="29C4A07C"/>
    <w:rsid w:val="29E0B6DC"/>
    <w:rsid w:val="29E539EC"/>
    <w:rsid w:val="29E7036D"/>
    <w:rsid w:val="29FE0AC0"/>
    <w:rsid w:val="29FE11B2"/>
    <w:rsid w:val="2A0844D4"/>
    <w:rsid w:val="2A0A2F8F"/>
    <w:rsid w:val="2A0C8189"/>
    <w:rsid w:val="2A183803"/>
    <w:rsid w:val="2A1AB3E3"/>
    <w:rsid w:val="2A1B6FE6"/>
    <w:rsid w:val="2A1F04F9"/>
    <w:rsid w:val="2A200190"/>
    <w:rsid w:val="2A2085F2"/>
    <w:rsid w:val="2A2FA975"/>
    <w:rsid w:val="2A4363D8"/>
    <w:rsid w:val="2A43B700"/>
    <w:rsid w:val="2A5118DD"/>
    <w:rsid w:val="2A514BB9"/>
    <w:rsid w:val="2A543B04"/>
    <w:rsid w:val="2A5A2E0D"/>
    <w:rsid w:val="2A6AD550"/>
    <w:rsid w:val="2A848269"/>
    <w:rsid w:val="2A87BC12"/>
    <w:rsid w:val="2A9274E1"/>
    <w:rsid w:val="2AA441A7"/>
    <w:rsid w:val="2AA4489A"/>
    <w:rsid w:val="2AA7A58C"/>
    <w:rsid w:val="2AAA175D"/>
    <w:rsid w:val="2AB981CA"/>
    <w:rsid w:val="2ABD05F3"/>
    <w:rsid w:val="2AC21AE8"/>
    <w:rsid w:val="2ACCF2B6"/>
    <w:rsid w:val="2ACDA946"/>
    <w:rsid w:val="2AD3C03E"/>
    <w:rsid w:val="2ADCA166"/>
    <w:rsid w:val="2AF59C0C"/>
    <w:rsid w:val="2AF7BD51"/>
    <w:rsid w:val="2AF83625"/>
    <w:rsid w:val="2B0ED38D"/>
    <w:rsid w:val="2B123E8D"/>
    <w:rsid w:val="2B185E3F"/>
    <w:rsid w:val="2B28123C"/>
    <w:rsid w:val="2B2C1E57"/>
    <w:rsid w:val="2B3017F3"/>
    <w:rsid w:val="2B30D12E"/>
    <w:rsid w:val="2B3FCFF6"/>
    <w:rsid w:val="2B473E49"/>
    <w:rsid w:val="2B47F3DA"/>
    <w:rsid w:val="2B4B79F5"/>
    <w:rsid w:val="2B4FA156"/>
    <w:rsid w:val="2B548944"/>
    <w:rsid w:val="2B57C5FA"/>
    <w:rsid w:val="2B585E03"/>
    <w:rsid w:val="2B695C11"/>
    <w:rsid w:val="2B6EFCAF"/>
    <w:rsid w:val="2B819EEB"/>
    <w:rsid w:val="2B81F3F7"/>
    <w:rsid w:val="2B87C0E7"/>
    <w:rsid w:val="2B889335"/>
    <w:rsid w:val="2B896C17"/>
    <w:rsid w:val="2B9A2976"/>
    <w:rsid w:val="2BA0AB4E"/>
    <w:rsid w:val="2BA30C10"/>
    <w:rsid w:val="2BB0A384"/>
    <w:rsid w:val="2BBE2163"/>
    <w:rsid w:val="2BBF6547"/>
    <w:rsid w:val="2BC14A84"/>
    <w:rsid w:val="2BC6AF7E"/>
    <w:rsid w:val="2BC75E68"/>
    <w:rsid w:val="2BD0CADF"/>
    <w:rsid w:val="2BE09AE1"/>
    <w:rsid w:val="2BE48F59"/>
    <w:rsid w:val="2BEF2AF0"/>
    <w:rsid w:val="2BEF5EFA"/>
    <w:rsid w:val="2BF26A31"/>
    <w:rsid w:val="2BF8E236"/>
    <w:rsid w:val="2BFBE80E"/>
    <w:rsid w:val="2C15550B"/>
    <w:rsid w:val="2C1ED910"/>
    <w:rsid w:val="2C1F7654"/>
    <w:rsid w:val="2C1FB5E7"/>
    <w:rsid w:val="2C26E5BC"/>
    <w:rsid w:val="2C346D27"/>
    <w:rsid w:val="2C34B586"/>
    <w:rsid w:val="2C354848"/>
    <w:rsid w:val="2C381006"/>
    <w:rsid w:val="2C3FB589"/>
    <w:rsid w:val="2C44830D"/>
    <w:rsid w:val="2C45958A"/>
    <w:rsid w:val="2C544881"/>
    <w:rsid w:val="2C599169"/>
    <w:rsid w:val="2C6BE47A"/>
    <w:rsid w:val="2C702955"/>
    <w:rsid w:val="2C769C06"/>
    <w:rsid w:val="2C78253C"/>
    <w:rsid w:val="2C7CCC51"/>
    <w:rsid w:val="2C7E7F5A"/>
    <w:rsid w:val="2C7EA441"/>
    <w:rsid w:val="2C87747D"/>
    <w:rsid w:val="2C8A8829"/>
    <w:rsid w:val="2C914D5F"/>
    <w:rsid w:val="2C9595BE"/>
    <w:rsid w:val="2C9CBAD5"/>
    <w:rsid w:val="2CA9361B"/>
    <w:rsid w:val="2CBDCBBD"/>
    <w:rsid w:val="2CBF8AE8"/>
    <w:rsid w:val="2CCA7F3F"/>
    <w:rsid w:val="2CD4DC08"/>
    <w:rsid w:val="2CD57C87"/>
    <w:rsid w:val="2CD59A09"/>
    <w:rsid w:val="2CD8EF1F"/>
    <w:rsid w:val="2CDB2B31"/>
    <w:rsid w:val="2CDDB65E"/>
    <w:rsid w:val="2CE27555"/>
    <w:rsid w:val="2CF5566F"/>
    <w:rsid w:val="2D0302E2"/>
    <w:rsid w:val="2D0F63FD"/>
    <w:rsid w:val="2D183216"/>
    <w:rsid w:val="2D1BB727"/>
    <w:rsid w:val="2D1C79F5"/>
    <w:rsid w:val="2D1D8E02"/>
    <w:rsid w:val="2D2CB9ED"/>
    <w:rsid w:val="2D37A179"/>
    <w:rsid w:val="2D403ED9"/>
    <w:rsid w:val="2D4152B5"/>
    <w:rsid w:val="2D4B7AFB"/>
    <w:rsid w:val="2D551067"/>
    <w:rsid w:val="2D564860"/>
    <w:rsid w:val="2D59217B"/>
    <w:rsid w:val="2D5CABB6"/>
    <w:rsid w:val="2D601477"/>
    <w:rsid w:val="2D61F069"/>
    <w:rsid w:val="2D6609F0"/>
    <w:rsid w:val="2D6BAA28"/>
    <w:rsid w:val="2D7EAD47"/>
    <w:rsid w:val="2D869486"/>
    <w:rsid w:val="2D9394B8"/>
    <w:rsid w:val="2D981F4A"/>
    <w:rsid w:val="2DA17BD0"/>
    <w:rsid w:val="2DAAB600"/>
    <w:rsid w:val="2DAC7170"/>
    <w:rsid w:val="2DBAFB22"/>
    <w:rsid w:val="2DBEE091"/>
    <w:rsid w:val="2DC269CE"/>
    <w:rsid w:val="2DC4C298"/>
    <w:rsid w:val="2DC9449D"/>
    <w:rsid w:val="2DD7EB0E"/>
    <w:rsid w:val="2DD8E8F4"/>
    <w:rsid w:val="2DE01965"/>
    <w:rsid w:val="2DE0C4B4"/>
    <w:rsid w:val="2DEBEE6A"/>
    <w:rsid w:val="2DEDFCC9"/>
    <w:rsid w:val="2DF1113F"/>
    <w:rsid w:val="2DF2F575"/>
    <w:rsid w:val="2DF3FBD5"/>
    <w:rsid w:val="2DFC970D"/>
    <w:rsid w:val="2E12C882"/>
    <w:rsid w:val="2E13A1FF"/>
    <w:rsid w:val="2E20561F"/>
    <w:rsid w:val="2E2ACEB4"/>
    <w:rsid w:val="2E304149"/>
    <w:rsid w:val="2E43585F"/>
    <w:rsid w:val="2E47C56A"/>
    <w:rsid w:val="2E55C568"/>
    <w:rsid w:val="2E5B2B6B"/>
    <w:rsid w:val="2E614587"/>
    <w:rsid w:val="2E65138D"/>
    <w:rsid w:val="2E742094"/>
    <w:rsid w:val="2E7FF259"/>
    <w:rsid w:val="2E906E9F"/>
    <w:rsid w:val="2E937CF8"/>
    <w:rsid w:val="2E97574B"/>
    <w:rsid w:val="2E993D7E"/>
    <w:rsid w:val="2E9DABC8"/>
    <w:rsid w:val="2EABF998"/>
    <w:rsid w:val="2EB70913"/>
    <w:rsid w:val="2EE29AE7"/>
    <w:rsid w:val="2F004F29"/>
    <w:rsid w:val="2F0BD4FE"/>
    <w:rsid w:val="2F0DF31D"/>
    <w:rsid w:val="2F0FFF37"/>
    <w:rsid w:val="2F1907ED"/>
    <w:rsid w:val="2F1BB32B"/>
    <w:rsid w:val="2F23B11E"/>
    <w:rsid w:val="2F39AC8F"/>
    <w:rsid w:val="2F45DAF1"/>
    <w:rsid w:val="2F46A854"/>
    <w:rsid w:val="2F573653"/>
    <w:rsid w:val="2F57D795"/>
    <w:rsid w:val="2F643905"/>
    <w:rsid w:val="2F65BAC8"/>
    <w:rsid w:val="2F7CDDA0"/>
    <w:rsid w:val="2F82D4B9"/>
    <w:rsid w:val="2F849608"/>
    <w:rsid w:val="2F909033"/>
    <w:rsid w:val="2F96CAD2"/>
    <w:rsid w:val="2F980FD5"/>
    <w:rsid w:val="2FA01198"/>
    <w:rsid w:val="2FA21281"/>
    <w:rsid w:val="2FABE967"/>
    <w:rsid w:val="2FB58D4A"/>
    <w:rsid w:val="2FC09FDD"/>
    <w:rsid w:val="2FC2002F"/>
    <w:rsid w:val="2FC91828"/>
    <w:rsid w:val="2FD19BE6"/>
    <w:rsid w:val="2FD29CE1"/>
    <w:rsid w:val="2FDD211E"/>
    <w:rsid w:val="2FE09DA0"/>
    <w:rsid w:val="2FE2ECD3"/>
    <w:rsid w:val="2FE7279E"/>
    <w:rsid w:val="2FEC8546"/>
    <w:rsid w:val="2FFB82D6"/>
    <w:rsid w:val="2FFC7A53"/>
    <w:rsid w:val="2FFDDF0C"/>
    <w:rsid w:val="30024875"/>
    <w:rsid w:val="300CD335"/>
    <w:rsid w:val="3019D64F"/>
    <w:rsid w:val="30284A0E"/>
    <w:rsid w:val="302ADD5A"/>
    <w:rsid w:val="302E13DA"/>
    <w:rsid w:val="302FA226"/>
    <w:rsid w:val="304489D2"/>
    <w:rsid w:val="30490640"/>
    <w:rsid w:val="304B87F8"/>
    <w:rsid w:val="304BFA32"/>
    <w:rsid w:val="30504F7F"/>
    <w:rsid w:val="3053A8B0"/>
    <w:rsid w:val="30540EC1"/>
    <w:rsid w:val="30568A56"/>
    <w:rsid w:val="3060FD6D"/>
    <w:rsid w:val="306D25C9"/>
    <w:rsid w:val="30755A18"/>
    <w:rsid w:val="3076FD58"/>
    <w:rsid w:val="3079C67E"/>
    <w:rsid w:val="307B7AB1"/>
    <w:rsid w:val="307E0F42"/>
    <w:rsid w:val="308173CF"/>
    <w:rsid w:val="30850B40"/>
    <w:rsid w:val="308986D0"/>
    <w:rsid w:val="30899C95"/>
    <w:rsid w:val="308E0BEA"/>
    <w:rsid w:val="3098F029"/>
    <w:rsid w:val="30A3733B"/>
    <w:rsid w:val="30B62DEE"/>
    <w:rsid w:val="30BE419D"/>
    <w:rsid w:val="30C4D7EA"/>
    <w:rsid w:val="30CF8B30"/>
    <w:rsid w:val="30D874B4"/>
    <w:rsid w:val="30E3817B"/>
    <w:rsid w:val="30E68EE7"/>
    <w:rsid w:val="30EF3F3F"/>
    <w:rsid w:val="31033140"/>
    <w:rsid w:val="310403C9"/>
    <w:rsid w:val="310833BF"/>
    <w:rsid w:val="310A43A3"/>
    <w:rsid w:val="3111B0A2"/>
    <w:rsid w:val="31129B59"/>
    <w:rsid w:val="311911E1"/>
    <w:rsid w:val="3120BC83"/>
    <w:rsid w:val="31286C3F"/>
    <w:rsid w:val="313C5F10"/>
    <w:rsid w:val="313CCD5B"/>
    <w:rsid w:val="31463351"/>
    <w:rsid w:val="314E9FC0"/>
    <w:rsid w:val="314ECC46"/>
    <w:rsid w:val="315412E0"/>
    <w:rsid w:val="3156877A"/>
    <w:rsid w:val="315922FA"/>
    <w:rsid w:val="3165486F"/>
    <w:rsid w:val="316ADF2C"/>
    <w:rsid w:val="3178BBAC"/>
    <w:rsid w:val="317C37D0"/>
    <w:rsid w:val="31809935"/>
    <w:rsid w:val="3184BC09"/>
    <w:rsid w:val="31858362"/>
    <w:rsid w:val="31910C14"/>
    <w:rsid w:val="31914A71"/>
    <w:rsid w:val="3193EE80"/>
    <w:rsid w:val="31AAD305"/>
    <w:rsid w:val="31B11796"/>
    <w:rsid w:val="31BF6F2E"/>
    <w:rsid w:val="31C8F959"/>
    <w:rsid w:val="31CB3CD7"/>
    <w:rsid w:val="31D3A393"/>
    <w:rsid w:val="31DE19D8"/>
    <w:rsid w:val="31E9060C"/>
    <w:rsid w:val="31F08C11"/>
    <w:rsid w:val="31FE4E8F"/>
    <w:rsid w:val="3205296F"/>
    <w:rsid w:val="320EFC53"/>
    <w:rsid w:val="32108E32"/>
    <w:rsid w:val="3210EFAF"/>
    <w:rsid w:val="3212720C"/>
    <w:rsid w:val="32267B42"/>
    <w:rsid w:val="322711BD"/>
    <w:rsid w:val="3231C159"/>
    <w:rsid w:val="32340BB4"/>
    <w:rsid w:val="323A9181"/>
    <w:rsid w:val="32435C21"/>
    <w:rsid w:val="32440942"/>
    <w:rsid w:val="324605D2"/>
    <w:rsid w:val="324D9B10"/>
    <w:rsid w:val="3255634A"/>
    <w:rsid w:val="32561ABA"/>
    <w:rsid w:val="3256E54C"/>
    <w:rsid w:val="3259DF68"/>
    <w:rsid w:val="325F780B"/>
    <w:rsid w:val="3267A3F1"/>
    <w:rsid w:val="326BB59A"/>
    <w:rsid w:val="326FDE84"/>
    <w:rsid w:val="32770B86"/>
    <w:rsid w:val="32775A26"/>
    <w:rsid w:val="3277B70C"/>
    <w:rsid w:val="327CE371"/>
    <w:rsid w:val="3281BFA8"/>
    <w:rsid w:val="3282F216"/>
    <w:rsid w:val="32926188"/>
    <w:rsid w:val="32931DF2"/>
    <w:rsid w:val="32A394CE"/>
    <w:rsid w:val="32A840AD"/>
    <w:rsid w:val="32A969DC"/>
    <w:rsid w:val="32AD4CA4"/>
    <w:rsid w:val="32ADF5D2"/>
    <w:rsid w:val="32C3CE68"/>
    <w:rsid w:val="32C7574E"/>
    <w:rsid w:val="32CE1E66"/>
    <w:rsid w:val="32CE2B10"/>
    <w:rsid w:val="32CFEFEE"/>
    <w:rsid w:val="32D99127"/>
    <w:rsid w:val="32DF5A15"/>
    <w:rsid w:val="32E09078"/>
    <w:rsid w:val="32F1C933"/>
    <w:rsid w:val="32F945A6"/>
    <w:rsid w:val="32FB8BAA"/>
    <w:rsid w:val="3301A83A"/>
    <w:rsid w:val="330C3922"/>
    <w:rsid w:val="331220FC"/>
    <w:rsid w:val="33137ABC"/>
    <w:rsid w:val="3328BD64"/>
    <w:rsid w:val="332E5901"/>
    <w:rsid w:val="33371F5F"/>
    <w:rsid w:val="33391FD9"/>
    <w:rsid w:val="33452663"/>
    <w:rsid w:val="33512637"/>
    <w:rsid w:val="335BA239"/>
    <w:rsid w:val="335E1D43"/>
    <w:rsid w:val="337B72BF"/>
    <w:rsid w:val="337DF03E"/>
    <w:rsid w:val="338A0D82"/>
    <w:rsid w:val="3393B4AD"/>
    <w:rsid w:val="3393C460"/>
    <w:rsid w:val="339EC7FE"/>
    <w:rsid w:val="33BAFC02"/>
    <w:rsid w:val="33C8077D"/>
    <w:rsid w:val="33CB3E71"/>
    <w:rsid w:val="33CD67E9"/>
    <w:rsid w:val="33D01200"/>
    <w:rsid w:val="33D1D8BB"/>
    <w:rsid w:val="33D43E27"/>
    <w:rsid w:val="33E15498"/>
    <w:rsid w:val="33EB625F"/>
    <w:rsid w:val="3401F93C"/>
    <w:rsid w:val="3404934B"/>
    <w:rsid w:val="34062361"/>
    <w:rsid w:val="3406F725"/>
    <w:rsid w:val="3409FECC"/>
    <w:rsid w:val="3411462F"/>
    <w:rsid w:val="341BE119"/>
    <w:rsid w:val="341CB5AC"/>
    <w:rsid w:val="343038A8"/>
    <w:rsid w:val="34424C4E"/>
    <w:rsid w:val="344C1914"/>
    <w:rsid w:val="344E0F37"/>
    <w:rsid w:val="3451285A"/>
    <w:rsid w:val="345AC667"/>
    <w:rsid w:val="3462AC5C"/>
    <w:rsid w:val="346F7A89"/>
    <w:rsid w:val="347652F4"/>
    <w:rsid w:val="347E9C98"/>
    <w:rsid w:val="348362B0"/>
    <w:rsid w:val="348EE26E"/>
    <w:rsid w:val="349625FE"/>
    <w:rsid w:val="3497B587"/>
    <w:rsid w:val="34A4673C"/>
    <w:rsid w:val="34AF400F"/>
    <w:rsid w:val="34B15F65"/>
    <w:rsid w:val="34B1A9AC"/>
    <w:rsid w:val="34B697A0"/>
    <w:rsid w:val="34B7F5AF"/>
    <w:rsid w:val="34C0D312"/>
    <w:rsid w:val="34C2CBFF"/>
    <w:rsid w:val="34D230AE"/>
    <w:rsid w:val="34D51881"/>
    <w:rsid w:val="34D726E0"/>
    <w:rsid w:val="34D99E8B"/>
    <w:rsid w:val="34DE0849"/>
    <w:rsid w:val="34E54E19"/>
    <w:rsid w:val="34EBE8F7"/>
    <w:rsid w:val="34F19D8C"/>
    <w:rsid w:val="34F4943E"/>
    <w:rsid w:val="35093DDD"/>
    <w:rsid w:val="3509CC4D"/>
    <w:rsid w:val="350D37EA"/>
    <w:rsid w:val="35116361"/>
    <w:rsid w:val="3518FC2D"/>
    <w:rsid w:val="351E07D6"/>
    <w:rsid w:val="352CFE06"/>
    <w:rsid w:val="353977A0"/>
    <w:rsid w:val="353E8385"/>
    <w:rsid w:val="35449CC4"/>
    <w:rsid w:val="35595652"/>
    <w:rsid w:val="355A3830"/>
    <w:rsid w:val="356D7A8E"/>
    <w:rsid w:val="358A425C"/>
    <w:rsid w:val="359AC763"/>
    <w:rsid w:val="359EF5EA"/>
    <w:rsid w:val="35A6C3ED"/>
    <w:rsid w:val="35AC5F32"/>
    <w:rsid w:val="35B09634"/>
    <w:rsid w:val="35B48B4D"/>
    <w:rsid w:val="35B5F447"/>
    <w:rsid w:val="35BBDD9D"/>
    <w:rsid w:val="35CFBD29"/>
    <w:rsid w:val="35DBAEC8"/>
    <w:rsid w:val="35DF8BF3"/>
    <w:rsid w:val="35EC9E8B"/>
    <w:rsid w:val="35ECF791"/>
    <w:rsid w:val="36050534"/>
    <w:rsid w:val="361547C1"/>
    <w:rsid w:val="3629B805"/>
    <w:rsid w:val="362CD972"/>
    <w:rsid w:val="364246D3"/>
    <w:rsid w:val="364BCE7D"/>
    <w:rsid w:val="364E96F2"/>
    <w:rsid w:val="36519176"/>
    <w:rsid w:val="3655B0E7"/>
    <w:rsid w:val="36582390"/>
    <w:rsid w:val="366B2069"/>
    <w:rsid w:val="36745478"/>
    <w:rsid w:val="367DE408"/>
    <w:rsid w:val="367F4E7C"/>
    <w:rsid w:val="368FB88F"/>
    <w:rsid w:val="36988C67"/>
    <w:rsid w:val="369FD8B3"/>
    <w:rsid w:val="36B2C373"/>
    <w:rsid w:val="36B9EBA1"/>
    <w:rsid w:val="36BA234D"/>
    <w:rsid w:val="36BBF68E"/>
    <w:rsid w:val="36C050AE"/>
    <w:rsid w:val="36D66A60"/>
    <w:rsid w:val="36E51455"/>
    <w:rsid w:val="36E9AE73"/>
    <w:rsid w:val="36EB8BD3"/>
    <w:rsid w:val="36EEC194"/>
    <w:rsid w:val="36F5558D"/>
    <w:rsid w:val="36FCE4CE"/>
    <w:rsid w:val="36FE2B11"/>
    <w:rsid w:val="37083DA7"/>
    <w:rsid w:val="370AD2E7"/>
    <w:rsid w:val="3718C582"/>
    <w:rsid w:val="371BF49E"/>
    <w:rsid w:val="37203433"/>
    <w:rsid w:val="372B64B3"/>
    <w:rsid w:val="372EDA93"/>
    <w:rsid w:val="3742797D"/>
    <w:rsid w:val="3745C731"/>
    <w:rsid w:val="374EE132"/>
    <w:rsid w:val="375B3A9C"/>
    <w:rsid w:val="375EF0E2"/>
    <w:rsid w:val="3763AE4E"/>
    <w:rsid w:val="3766E3A1"/>
    <w:rsid w:val="3769A510"/>
    <w:rsid w:val="377A9AC8"/>
    <w:rsid w:val="377E150F"/>
    <w:rsid w:val="3780E085"/>
    <w:rsid w:val="3785D4B3"/>
    <w:rsid w:val="378A47F7"/>
    <w:rsid w:val="37951124"/>
    <w:rsid w:val="3795D937"/>
    <w:rsid w:val="3798902D"/>
    <w:rsid w:val="37A56EBC"/>
    <w:rsid w:val="37BEA6E5"/>
    <w:rsid w:val="37C28AD6"/>
    <w:rsid w:val="37C36E92"/>
    <w:rsid w:val="37CB0CD8"/>
    <w:rsid w:val="37CEE482"/>
    <w:rsid w:val="37D13245"/>
    <w:rsid w:val="37D49F74"/>
    <w:rsid w:val="37F00A04"/>
    <w:rsid w:val="37FFFE77"/>
    <w:rsid w:val="3804D9A9"/>
    <w:rsid w:val="3819CE48"/>
    <w:rsid w:val="381DA747"/>
    <w:rsid w:val="3825F3A5"/>
    <w:rsid w:val="38288B86"/>
    <w:rsid w:val="38317D0F"/>
    <w:rsid w:val="3834767C"/>
    <w:rsid w:val="38418470"/>
    <w:rsid w:val="384BAA93"/>
    <w:rsid w:val="384CF908"/>
    <w:rsid w:val="385BC9B1"/>
    <w:rsid w:val="38607C5F"/>
    <w:rsid w:val="3860F8D1"/>
    <w:rsid w:val="386BCD9E"/>
    <w:rsid w:val="386CD170"/>
    <w:rsid w:val="386E243A"/>
    <w:rsid w:val="386FD5AC"/>
    <w:rsid w:val="38703432"/>
    <w:rsid w:val="3877C714"/>
    <w:rsid w:val="387BF2BF"/>
    <w:rsid w:val="3886B92A"/>
    <w:rsid w:val="388DA680"/>
    <w:rsid w:val="389D074C"/>
    <w:rsid w:val="38AD09CE"/>
    <w:rsid w:val="38AF7245"/>
    <w:rsid w:val="38B5C259"/>
    <w:rsid w:val="38C0D0EE"/>
    <w:rsid w:val="38C2281A"/>
    <w:rsid w:val="38C5933D"/>
    <w:rsid w:val="38C77553"/>
    <w:rsid w:val="38C77A61"/>
    <w:rsid w:val="38CCD0BF"/>
    <w:rsid w:val="38D03D8A"/>
    <w:rsid w:val="38DBFE6E"/>
    <w:rsid w:val="38DE8560"/>
    <w:rsid w:val="38E40EA1"/>
    <w:rsid w:val="38E484DB"/>
    <w:rsid w:val="38FEF615"/>
    <w:rsid w:val="38FF25CC"/>
    <w:rsid w:val="38FFECE3"/>
    <w:rsid w:val="39060BAD"/>
    <w:rsid w:val="390BE018"/>
    <w:rsid w:val="39299224"/>
    <w:rsid w:val="392D46BF"/>
    <w:rsid w:val="392F32AA"/>
    <w:rsid w:val="39327934"/>
    <w:rsid w:val="39349347"/>
    <w:rsid w:val="3934DA0D"/>
    <w:rsid w:val="3941AA3E"/>
    <w:rsid w:val="3943EB5F"/>
    <w:rsid w:val="39500A9B"/>
    <w:rsid w:val="39524D77"/>
    <w:rsid w:val="395584EC"/>
    <w:rsid w:val="395AC4BA"/>
    <w:rsid w:val="39638C90"/>
    <w:rsid w:val="3968C4E1"/>
    <w:rsid w:val="396DA79F"/>
    <w:rsid w:val="396E876B"/>
    <w:rsid w:val="397B0D4B"/>
    <w:rsid w:val="3990914F"/>
    <w:rsid w:val="3999465C"/>
    <w:rsid w:val="3999D007"/>
    <w:rsid w:val="399BD995"/>
    <w:rsid w:val="399D5B97"/>
    <w:rsid w:val="399D7449"/>
    <w:rsid w:val="399F5DE8"/>
    <w:rsid w:val="39A290D0"/>
    <w:rsid w:val="39A2C39B"/>
    <w:rsid w:val="39A34E57"/>
    <w:rsid w:val="39A374FB"/>
    <w:rsid w:val="39AF5AA0"/>
    <w:rsid w:val="39B6A0CA"/>
    <w:rsid w:val="39BACFCA"/>
    <w:rsid w:val="39C3E02E"/>
    <w:rsid w:val="39CAC559"/>
    <w:rsid w:val="39CAFE71"/>
    <w:rsid w:val="39CB1960"/>
    <w:rsid w:val="39D1C314"/>
    <w:rsid w:val="39DC42F8"/>
    <w:rsid w:val="39E346DC"/>
    <w:rsid w:val="39E71C6D"/>
    <w:rsid w:val="39F98057"/>
    <w:rsid w:val="3A03E04F"/>
    <w:rsid w:val="3A06C3B2"/>
    <w:rsid w:val="3A177C62"/>
    <w:rsid w:val="3A331D3A"/>
    <w:rsid w:val="3A3C9FCF"/>
    <w:rsid w:val="3A4BFE56"/>
    <w:rsid w:val="3A5619CC"/>
    <w:rsid w:val="3A621B77"/>
    <w:rsid w:val="3A6A65E5"/>
    <w:rsid w:val="3A6C7417"/>
    <w:rsid w:val="3A72FA4A"/>
    <w:rsid w:val="3A87CAB9"/>
    <w:rsid w:val="3A8A171B"/>
    <w:rsid w:val="3A8B3024"/>
    <w:rsid w:val="3AADB0C1"/>
    <w:rsid w:val="3AB4D4C7"/>
    <w:rsid w:val="3AC09854"/>
    <w:rsid w:val="3AC26CE5"/>
    <w:rsid w:val="3ACFADD6"/>
    <w:rsid w:val="3AD615B5"/>
    <w:rsid w:val="3AF1E91C"/>
    <w:rsid w:val="3AF3737F"/>
    <w:rsid w:val="3B01AA8A"/>
    <w:rsid w:val="3B027F28"/>
    <w:rsid w:val="3B02D90A"/>
    <w:rsid w:val="3B0FD115"/>
    <w:rsid w:val="3B1180FD"/>
    <w:rsid w:val="3B11E25F"/>
    <w:rsid w:val="3B1291B3"/>
    <w:rsid w:val="3B1B4834"/>
    <w:rsid w:val="3B21335C"/>
    <w:rsid w:val="3B222A4E"/>
    <w:rsid w:val="3B2A8AEE"/>
    <w:rsid w:val="3B2D4004"/>
    <w:rsid w:val="3B2F5D79"/>
    <w:rsid w:val="3B33E114"/>
    <w:rsid w:val="3B423FE9"/>
    <w:rsid w:val="3B49390F"/>
    <w:rsid w:val="3B4B87FD"/>
    <w:rsid w:val="3B4E4458"/>
    <w:rsid w:val="3B587446"/>
    <w:rsid w:val="3B609E91"/>
    <w:rsid w:val="3B62C861"/>
    <w:rsid w:val="3B68CD32"/>
    <w:rsid w:val="3B6AEE42"/>
    <w:rsid w:val="3B7B4BAB"/>
    <w:rsid w:val="3B7C5ECC"/>
    <w:rsid w:val="3B837B91"/>
    <w:rsid w:val="3B8A48DD"/>
    <w:rsid w:val="3B8B625F"/>
    <w:rsid w:val="3B96423A"/>
    <w:rsid w:val="3B9A3F50"/>
    <w:rsid w:val="3B9EE89E"/>
    <w:rsid w:val="3BA03AF3"/>
    <w:rsid w:val="3BABF685"/>
    <w:rsid w:val="3BAEF735"/>
    <w:rsid w:val="3BB1F3C6"/>
    <w:rsid w:val="3BB53E6A"/>
    <w:rsid w:val="3BB781E7"/>
    <w:rsid w:val="3BBCAF00"/>
    <w:rsid w:val="3BC5C609"/>
    <w:rsid w:val="3BCABC85"/>
    <w:rsid w:val="3BCC4BAB"/>
    <w:rsid w:val="3BD7E09A"/>
    <w:rsid w:val="3BDB0A80"/>
    <w:rsid w:val="3BDE0E39"/>
    <w:rsid w:val="3BE5BB85"/>
    <w:rsid w:val="3BE7F08A"/>
    <w:rsid w:val="3BE90139"/>
    <w:rsid w:val="3BE908E2"/>
    <w:rsid w:val="3BF2C523"/>
    <w:rsid w:val="3BF5679B"/>
    <w:rsid w:val="3BF8193E"/>
    <w:rsid w:val="3C0708A9"/>
    <w:rsid w:val="3C0EC3A9"/>
    <w:rsid w:val="3C10DB50"/>
    <w:rsid w:val="3C1BCBBC"/>
    <w:rsid w:val="3C1CE8C6"/>
    <w:rsid w:val="3C2AE27D"/>
    <w:rsid w:val="3C2C67DF"/>
    <w:rsid w:val="3C3F19B4"/>
    <w:rsid w:val="3C4282C9"/>
    <w:rsid w:val="3C43A325"/>
    <w:rsid w:val="3C49846F"/>
    <w:rsid w:val="3C49F999"/>
    <w:rsid w:val="3C57719D"/>
    <w:rsid w:val="3C57A2E0"/>
    <w:rsid w:val="3C5B273A"/>
    <w:rsid w:val="3C727F4F"/>
    <w:rsid w:val="3C76E176"/>
    <w:rsid w:val="3C80882C"/>
    <w:rsid w:val="3C811870"/>
    <w:rsid w:val="3C8985EA"/>
    <w:rsid w:val="3C96F360"/>
    <w:rsid w:val="3C97ED11"/>
    <w:rsid w:val="3C9E61B1"/>
    <w:rsid w:val="3CA43895"/>
    <w:rsid w:val="3CAC01BB"/>
    <w:rsid w:val="3CB38E9F"/>
    <w:rsid w:val="3CB501A2"/>
    <w:rsid w:val="3CB92921"/>
    <w:rsid w:val="3CD705E6"/>
    <w:rsid w:val="3CE3F32C"/>
    <w:rsid w:val="3CE4F1E8"/>
    <w:rsid w:val="3CF6F4B2"/>
    <w:rsid w:val="3CF9063D"/>
    <w:rsid w:val="3CFE87B7"/>
    <w:rsid w:val="3CFF3383"/>
    <w:rsid w:val="3D02D83D"/>
    <w:rsid w:val="3D0323C9"/>
    <w:rsid w:val="3D032A7D"/>
    <w:rsid w:val="3D0EDAB5"/>
    <w:rsid w:val="3D10C16F"/>
    <w:rsid w:val="3D12159F"/>
    <w:rsid w:val="3D16CD2F"/>
    <w:rsid w:val="3D20AEBE"/>
    <w:rsid w:val="3D28758E"/>
    <w:rsid w:val="3D3A10D4"/>
    <w:rsid w:val="3D3A6E1E"/>
    <w:rsid w:val="3D45CFC2"/>
    <w:rsid w:val="3D460C1D"/>
    <w:rsid w:val="3D48653E"/>
    <w:rsid w:val="3D5131B4"/>
    <w:rsid w:val="3D573FB4"/>
    <w:rsid w:val="3D587E4F"/>
    <w:rsid w:val="3D748609"/>
    <w:rsid w:val="3D77C4BB"/>
    <w:rsid w:val="3D79C718"/>
    <w:rsid w:val="3D89653D"/>
    <w:rsid w:val="3D903948"/>
    <w:rsid w:val="3D9E0299"/>
    <w:rsid w:val="3D9E3628"/>
    <w:rsid w:val="3DA0824F"/>
    <w:rsid w:val="3DA35303"/>
    <w:rsid w:val="3DB1ABAE"/>
    <w:rsid w:val="3DB9A79D"/>
    <w:rsid w:val="3DC23CF3"/>
    <w:rsid w:val="3DC53FF7"/>
    <w:rsid w:val="3DC846C7"/>
    <w:rsid w:val="3DC95084"/>
    <w:rsid w:val="3DD4B14B"/>
    <w:rsid w:val="3DDF580F"/>
    <w:rsid w:val="3DE50126"/>
    <w:rsid w:val="3DEF87DF"/>
    <w:rsid w:val="3DFA199E"/>
    <w:rsid w:val="3E00BA59"/>
    <w:rsid w:val="3E00BFEF"/>
    <w:rsid w:val="3E07293D"/>
    <w:rsid w:val="3E1D351A"/>
    <w:rsid w:val="3E2477B9"/>
    <w:rsid w:val="3E25C5D2"/>
    <w:rsid w:val="3E2C57DD"/>
    <w:rsid w:val="3E382213"/>
    <w:rsid w:val="3E3ED37C"/>
    <w:rsid w:val="3E4BF42F"/>
    <w:rsid w:val="3E548183"/>
    <w:rsid w:val="3E549F01"/>
    <w:rsid w:val="3E616F4F"/>
    <w:rsid w:val="3E619716"/>
    <w:rsid w:val="3E6710CD"/>
    <w:rsid w:val="3E7FA27D"/>
    <w:rsid w:val="3E97E6B5"/>
    <w:rsid w:val="3E9A5624"/>
    <w:rsid w:val="3EC7FC99"/>
    <w:rsid w:val="3ECFFDD2"/>
    <w:rsid w:val="3EE20C6F"/>
    <w:rsid w:val="3EE459C9"/>
    <w:rsid w:val="3EF09D70"/>
    <w:rsid w:val="3EF46C6B"/>
    <w:rsid w:val="3EF8B08E"/>
    <w:rsid w:val="3EFE6259"/>
    <w:rsid w:val="3F01900D"/>
    <w:rsid w:val="3F0845B1"/>
    <w:rsid w:val="3F15E781"/>
    <w:rsid w:val="3F1B33D9"/>
    <w:rsid w:val="3F27B388"/>
    <w:rsid w:val="3F35A9BF"/>
    <w:rsid w:val="3F3C5719"/>
    <w:rsid w:val="3F4273F4"/>
    <w:rsid w:val="3F599A76"/>
    <w:rsid w:val="3F5B64BD"/>
    <w:rsid w:val="3F5D7501"/>
    <w:rsid w:val="3F69D9B0"/>
    <w:rsid w:val="3F750434"/>
    <w:rsid w:val="3F779162"/>
    <w:rsid w:val="3F78A7FB"/>
    <w:rsid w:val="3F80152B"/>
    <w:rsid w:val="3F9404CB"/>
    <w:rsid w:val="3FA79273"/>
    <w:rsid w:val="3FAC8371"/>
    <w:rsid w:val="3FB2A1CC"/>
    <w:rsid w:val="3FB4D3AF"/>
    <w:rsid w:val="3FB70D81"/>
    <w:rsid w:val="3FC62FDC"/>
    <w:rsid w:val="3FE39380"/>
    <w:rsid w:val="40048462"/>
    <w:rsid w:val="40085E6C"/>
    <w:rsid w:val="40114951"/>
    <w:rsid w:val="4014F116"/>
    <w:rsid w:val="4016F1FB"/>
    <w:rsid w:val="401E6B39"/>
    <w:rsid w:val="4021BE27"/>
    <w:rsid w:val="40297301"/>
    <w:rsid w:val="40352244"/>
    <w:rsid w:val="40370A08"/>
    <w:rsid w:val="403BB317"/>
    <w:rsid w:val="403E8968"/>
    <w:rsid w:val="403FF437"/>
    <w:rsid w:val="4045093B"/>
    <w:rsid w:val="4054BEBE"/>
    <w:rsid w:val="405C8376"/>
    <w:rsid w:val="405C9C16"/>
    <w:rsid w:val="4060B321"/>
    <w:rsid w:val="406C96F4"/>
    <w:rsid w:val="407021DB"/>
    <w:rsid w:val="4073DD87"/>
    <w:rsid w:val="407B4C05"/>
    <w:rsid w:val="4084A5FA"/>
    <w:rsid w:val="408782CA"/>
    <w:rsid w:val="4092F559"/>
    <w:rsid w:val="4094BF31"/>
    <w:rsid w:val="409677F5"/>
    <w:rsid w:val="409C6384"/>
    <w:rsid w:val="40A2404E"/>
    <w:rsid w:val="40AA45EC"/>
    <w:rsid w:val="40AE16E8"/>
    <w:rsid w:val="40C3172C"/>
    <w:rsid w:val="40CE1698"/>
    <w:rsid w:val="40D716C5"/>
    <w:rsid w:val="40D81757"/>
    <w:rsid w:val="40E28413"/>
    <w:rsid w:val="40EAE266"/>
    <w:rsid w:val="40EAE7E7"/>
    <w:rsid w:val="40ED9D41"/>
    <w:rsid w:val="40F8DAA8"/>
    <w:rsid w:val="40FD1769"/>
    <w:rsid w:val="41075BEC"/>
    <w:rsid w:val="4108EAEA"/>
    <w:rsid w:val="4115E059"/>
    <w:rsid w:val="411921A6"/>
    <w:rsid w:val="411B6186"/>
    <w:rsid w:val="411FD77A"/>
    <w:rsid w:val="412A6349"/>
    <w:rsid w:val="412A7FA3"/>
    <w:rsid w:val="412E68B0"/>
    <w:rsid w:val="41342E74"/>
    <w:rsid w:val="413C8322"/>
    <w:rsid w:val="41439A24"/>
    <w:rsid w:val="41450F96"/>
    <w:rsid w:val="414D6156"/>
    <w:rsid w:val="41546C0D"/>
    <w:rsid w:val="415637D1"/>
    <w:rsid w:val="417ACEC9"/>
    <w:rsid w:val="4180C9BE"/>
    <w:rsid w:val="41856483"/>
    <w:rsid w:val="418D8D3E"/>
    <w:rsid w:val="41A0DF23"/>
    <w:rsid w:val="41A88FEC"/>
    <w:rsid w:val="41ABD346"/>
    <w:rsid w:val="41AF85DC"/>
    <w:rsid w:val="41B5E2A6"/>
    <w:rsid w:val="41B79B36"/>
    <w:rsid w:val="41B8A323"/>
    <w:rsid w:val="41BADCDB"/>
    <w:rsid w:val="41C90BB3"/>
    <w:rsid w:val="41CB704F"/>
    <w:rsid w:val="41CE80EF"/>
    <w:rsid w:val="41D28D1F"/>
    <w:rsid w:val="41D47FAD"/>
    <w:rsid w:val="41D77BC5"/>
    <w:rsid w:val="41F261BB"/>
    <w:rsid w:val="41FCC15C"/>
    <w:rsid w:val="41FD617F"/>
    <w:rsid w:val="4203196D"/>
    <w:rsid w:val="4206F469"/>
    <w:rsid w:val="42073F23"/>
    <w:rsid w:val="421A8542"/>
    <w:rsid w:val="42231972"/>
    <w:rsid w:val="422C35E3"/>
    <w:rsid w:val="4234CBC3"/>
    <w:rsid w:val="423C4A32"/>
    <w:rsid w:val="42451CC0"/>
    <w:rsid w:val="4246167B"/>
    <w:rsid w:val="424D835F"/>
    <w:rsid w:val="424DB584"/>
    <w:rsid w:val="4259180D"/>
    <w:rsid w:val="4259C8BA"/>
    <w:rsid w:val="4262F960"/>
    <w:rsid w:val="4263A8AD"/>
    <w:rsid w:val="42661FD2"/>
    <w:rsid w:val="426B5089"/>
    <w:rsid w:val="426F70B8"/>
    <w:rsid w:val="427409E6"/>
    <w:rsid w:val="42756A5F"/>
    <w:rsid w:val="42847BFA"/>
    <w:rsid w:val="4293BDA6"/>
    <w:rsid w:val="429864DA"/>
    <w:rsid w:val="42A7F9DC"/>
    <w:rsid w:val="42AC0753"/>
    <w:rsid w:val="42B2E112"/>
    <w:rsid w:val="42B70E18"/>
    <w:rsid w:val="42BAD795"/>
    <w:rsid w:val="42BD0B31"/>
    <w:rsid w:val="42D23100"/>
    <w:rsid w:val="42E4508C"/>
    <w:rsid w:val="42E5E77F"/>
    <w:rsid w:val="42E83103"/>
    <w:rsid w:val="42F153BD"/>
    <w:rsid w:val="42F15614"/>
    <w:rsid w:val="42F2428E"/>
    <w:rsid w:val="43085C84"/>
    <w:rsid w:val="4308719C"/>
    <w:rsid w:val="43146499"/>
    <w:rsid w:val="43200676"/>
    <w:rsid w:val="4322BDAE"/>
    <w:rsid w:val="4322FABD"/>
    <w:rsid w:val="432C99F6"/>
    <w:rsid w:val="433F3D32"/>
    <w:rsid w:val="434D05A0"/>
    <w:rsid w:val="434E576E"/>
    <w:rsid w:val="434F81E5"/>
    <w:rsid w:val="434F8B48"/>
    <w:rsid w:val="43510FDE"/>
    <w:rsid w:val="4354DB43"/>
    <w:rsid w:val="43560A2E"/>
    <w:rsid w:val="43565CA7"/>
    <w:rsid w:val="435781B2"/>
    <w:rsid w:val="4358B3CA"/>
    <w:rsid w:val="435C1248"/>
    <w:rsid w:val="435FB927"/>
    <w:rsid w:val="43645A83"/>
    <w:rsid w:val="4364D7AB"/>
    <w:rsid w:val="436D1C68"/>
    <w:rsid w:val="437D4321"/>
    <w:rsid w:val="438476F4"/>
    <w:rsid w:val="438F602F"/>
    <w:rsid w:val="43900D9F"/>
    <w:rsid w:val="43AE57B8"/>
    <w:rsid w:val="43B0D6B5"/>
    <w:rsid w:val="43BA4196"/>
    <w:rsid w:val="43BE38CA"/>
    <w:rsid w:val="43C127D4"/>
    <w:rsid w:val="43C8F87A"/>
    <w:rsid w:val="43CF9D29"/>
    <w:rsid w:val="43D8FD77"/>
    <w:rsid w:val="43E48CE4"/>
    <w:rsid w:val="43F4E7DE"/>
    <w:rsid w:val="44028D59"/>
    <w:rsid w:val="4402F295"/>
    <w:rsid w:val="44057380"/>
    <w:rsid w:val="441254FD"/>
    <w:rsid w:val="441482D1"/>
    <w:rsid w:val="44148CE8"/>
    <w:rsid w:val="4416AEE9"/>
    <w:rsid w:val="441C4033"/>
    <w:rsid w:val="441EF797"/>
    <w:rsid w:val="441F538F"/>
    <w:rsid w:val="44249938"/>
    <w:rsid w:val="442877DA"/>
    <w:rsid w:val="443AA80A"/>
    <w:rsid w:val="443C7B22"/>
    <w:rsid w:val="443D1FA3"/>
    <w:rsid w:val="44434251"/>
    <w:rsid w:val="4443D718"/>
    <w:rsid w:val="44471888"/>
    <w:rsid w:val="445436B5"/>
    <w:rsid w:val="446A54EF"/>
    <w:rsid w:val="446EE271"/>
    <w:rsid w:val="4470149C"/>
    <w:rsid w:val="44731E03"/>
    <w:rsid w:val="4475F263"/>
    <w:rsid w:val="447F9BDE"/>
    <w:rsid w:val="4481217C"/>
    <w:rsid w:val="448D0C00"/>
    <w:rsid w:val="44917508"/>
    <w:rsid w:val="449E1675"/>
    <w:rsid w:val="449FF5A9"/>
    <w:rsid w:val="44A5CE8B"/>
    <w:rsid w:val="44B63754"/>
    <w:rsid w:val="44B6AB29"/>
    <w:rsid w:val="44B93CC6"/>
    <w:rsid w:val="44D1FABA"/>
    <w:rsid w:val="44EB18CD"/>
    <w:rsid w:val="44EB7E91"/>
    <w:rsid w:val="44EF2EEB"/>
    <w:rsid w:val="44FB9472"/>
    <w:rsid w:val="44FC799E"/>
    <w:rsid w:val="451815E6"/>
    <w:rsid w:val="4518E2E3"/>
    <w:rsid w:val="4519A7D2"/>
    <w:rsid w:val="4521D6AA"/>
    <w:rsid w:val="4525D2DA"/>
    <w:rsid w:val="452A0FBB"/>
    <w:rsid w:val="4538CF24"/>
    <w:rsid w:val="453F669E"/>
    <w:rsid w:val="4547D30F"/>
    <w:rsid w:val="454DA16E"/>
    <w:rsid w:val="45677FA7"/>
    <w:rsid w:val="456B78FA"/>
    <w:rsid w:val="457167A5"/>
    <w:rsid w:val="4581DED5"/>
    <w:rsid w:val="4584EE9E"/>
    <w:rsid w:val="459937CE"/>
    <w:rsid w:val="45BA1EE1"/>
    <w:rsid w:val="45BB1657"/>
    <w:rsid w:val="45C4FAFF"/>
    <w:rsid w:val="45C78331"/>
    <w:rsid w:val="45E986A8"/>
    <w:rsid w:val="45FE62E9"/>
    <w:rsid w:val="46029EB5"/>
    <w:rsid w:val="460B7552"/>
    <w:rsid w:val="460C397E"/>
    <w:rsid w:val="4618646E"/>
    <w:rsid w:val="461B9566"/>
    <w:rsid w:val="46207203"/>
    <w:rsid w:val="4627E0E0"/>
    <w:rsid w:val="4633FD74"/>
    <w:rsid w:val="4635B922"/>
    <w:rsid w:val="4637A732"/>
    <w:rsid w:val="463BCC90"/>
    <w:rsid w:val="463FAF05"/>
    <w:rsid w:val="46437A24"/>
    <w:rsid w:val="4645E878"/>
    <w:rsid w:val="465265E7"/>
    <w:rsid w:val="4662EBA9"/>
    <w:rsid w:val="467A7B6D"/>
    <w:rsid w:val="467C3603"/>
    <w:rsid w:val="469C8169"/>
    <w:rsid w:val="469D3C1F"/>
    <w:rsid w:val="469E2CB5"/>
    <w:rsid w:val="46A11E9B"/>
    <w:rsid w:val="46BDFCCE"/>
    <w:rsid w:val="46D32218"/>
    <w:rsid w:val="46D86575"/>
    <w:rsid w:val="46D9B23A"/>
    <w:rsid w:val="46DB0406"/>
    <w:rsid w:val="46E7DCB7"/>
    <w:rsid w:val="46EC4FA5"/>
    <w:rsid w:val="46F5C6B9"/>
    <w:rsid w:val="46F914F6"/>
    <w:rsid w:val="46FE5362"/>
    <w:rsid w:val="47020A3F"/>
    <w:rsid w:val="470A973A"/>
    <w:rsid w:val="47209288"/>
    <w:rsid w:val="473039F0"/>
    <w:rsid w:val="473916CE"/>
    <w:rsid w:val="47586254"/>
    <w:rsid w:val="475FCF0B"/>
    <w:rsid w:val="47677981"/>
    <w:rsid w:val="4769CF0C"/>
    <w:rsid w:val="476E5926"/>
    <w:rsid w:val="4772BEA5"/>
    <w:rsid w:val="4775810B"/>
    <w:rsid w:val="477A66BA"/>
    <w:rsid w:val="477D552E"/>
    <w:rsid w:val="477E963D"/>
    <w:rsid w:val="4782547E"/>
    <w:rsid w:val="4785291D"/>
    <w:rsid w:val="4793916F"/>
    <w:rsid w:val="4794B58A"/>
    <w:rsid w:val="47A68F41"/>
    <w:rsid w:val="47BAFC55"/>
    <w:rsid w:val="47C0D3D2"/>
    <w:rsid w:val="47CA5541"/>
    <w:rsid w:val="47E0B820"/>
    <w:rsid w:val="47F28B84"/>
    <w:rsid w:val="4802B83A"/>
    <w:rsid w:val="48068FB3"/>
    <w:rsid w:val="480C1539"/>
    <w:rsid w:val="4827ED74"/>
    <w:rsid w:val="482E0CB0"/>
    <w:rsid w:val="48444E45"/>
    <w:rsid w:val="4850F94D"/>
    <w:rsid w:val="486AC81D"/>
    <w:rsid w:val="487C4603"/>
    <w:rsid w:val="488FA26E"/>
    <w:rsid w:val="4890BF58"/>
    <w:rsid w:val="48A5F304"/>
    <w:rsid w:val="48A692D9"/>
    <w:rsid w:val="48AA62BD"/>
    <w:rsid w:val="48AE0FAB"/>
    <w:rsid w:val="48B15BD9"/>
    <w:rsid w:val="48D90310"/>
    <w:rsid w:val="48ECE014"/>
    <w:rsid w:val="48ECEC32"/>
    <w:rsid w:val="49011F19"/>
    <w:rsid w:val="490263B0"/>
    <w:rsid w:val="4906F98D"/>
    <w:rsid w:val="4907AAE5"/>
    <w:rsid w:val="4911995B"/>
    <w:rsid w:val="4912A113"/>
    <w:rsid w:val="491367BE"/>
    <w:rsid w:val="491CE321"/>
    <w:rsid w:val="49234891"/>
    <w:rsid w:val="49238F73"/>
    <w:rsid w:val="4928AE41"/>
    <w:rsid w:val="492A4E1F"/>
    <w:rsid w:val="492AE4C1"/>
    <w:rsid w:val="492F9542"/>
    <w:rsid w:val="49369C0A"/>
    <w:rsid w:val="493C2518"/>
    <w:rsid w:val="493FB63D"/>
    <w:rsid w:val="49418B80"/>
    <w:rsid w:val="49426805"/>
    <w:rsid w:val="4945746B"/>
    <w:rsid w:val="494F7B99"/>
    <w:rsid w:val="495B7C2F"/>
    <w:rsid w:val="496CF39C"/>
    <w:rsid w:val="497B0FB3"/>
    <w:rsid w:val="4985CB28"/>
    <w:rsid w:val="49867D06"/>
    <w:rsid w:val="4986804C"/>
    <w:rsid w:val="4990BA64"/>
    <w:rsid w:val="4990CAA9"/>
    <w:rsid w:val="49A94E89"/>
    <w:rsid w:val="49AA88E1"/>
    <w:rsid w:val="49B37AB9"/>
    <w:rsid w:val="49B503B0"/>
    <w:rsid w:val="49B9964D"/>
    <w:rsid w:val="49BA878D"/>
    <w:rsid w:val="49C465DA"/>
    <w:rsid w:val="49D0272D"/>
    <w:rsid w:val="49D46B14"/>
    <w:rsid w:val="49DBD0EE"/>
    <w:rsid w:val="49F7BEE7"/>
    <w:rsid w:val="49FF3868"/>
    <w:rsid w:val="4A016058"/>
    <w:rsid w:val="4A0BE568"/>
    <w:rsid w:val="4A0F3325"/>
    <w:rsid w:val="4A11DFD6"/>
    <w:rsid w:val="4A1C8A0C"/>
    <w:rsid w:val="4A239A56"/>
    <w:rsid w:val="4A239D18"/>
    <w:rsid w:val="4A280C67"/>
    <w:rsid w:val="4A281B4A"/>
    <w:rsid w:val="4A327619"/>
    <w:rsid w:val="4A357FD4"/>
    <w:rsid w:val="4A39DF21"/>
    <w:rsid w:val="4A3AFA49"/>
    <w:rsid w:val="4A3C3FB6"/>
    <w:rsid w:val="4A65746A"/>
    <w:rsid w:val="4A6B9CFD"/>
    <w:rsid w:val="4A6BCC76"/>
    <w:rsid w:val="4A71C065"/>
    <w:rsid w:val="4A723D4C"/>
    <w:rsid w:val="4A8A0162"/>
    <w:rsid w:val="4A8CAABA"/>
    <w:rsid w:val="4A92B95A"/>
    <w:rsid w:val="4A93EF11"/>
    <w:rsid w:val="4A9F7121"/>
    <w:rsid w:val="4AA14107"/>
    <w:rsid w:val="4AA6DB63"/>
    <w:rsid w:val="4AA89208"/>
    <w:rsid w:val="4AB37BE1"/>
    <w:rsid w:val="4AB530C8"/>
    <w:rsid w:val="4ABD7E79"/>
    <w:rsid w:val="4AC5418F"/>
    <w:rsid w:val="4ADDE73C"/>
    <w:rsid w:val="4AEA8F0A"/>
    <w:rsid w:val="4AEDDDE2"/>
    <w:rsid w:val="4AFE10FD"/>
    <w:rsid w:val="4B13FCFD"/>
    <w:rsid w:val="4B274ADC"/>
    <w:rsid w:val="4B3A69F5"/>
    <w:rsid w:val="4B460CA0"/>
    <w:rsid w:val="4B5D755A"/>
    <w:rsid w:val="4B5EACA3"/>
    <w:rsid w:val="4B6A539A"/>
    <w:rsid w:val="4B6B0840"/>
    <w:rsid w:val="4B762DEC"/>
    <w:rsid w:val="4B762EFC"/>
    <w:rsid w:val="4B7C4346"/>
    <w:rsid w:val="4B8271DB"/>
    <w:rsid w:val="4B82F036"/>
    <w:rsid w:val="4B830B58"/>
    <w:rsid w:val="4B85CCC6"/>
    <w:rsid w:val="4B85E579"/>
    <w:rsid w:val="4B874D1B"/>
    <w:rsid w:val="4B90273E"/>
    <w:rsid w:val="4BA31BD6"/>
    <w:rsid w:val="4BA59A04"/>
    <w:rsid w:val="4BA67A1C"/>
    <w:rsid w:val="4BB734B5"/>
    <w:rsid w:val="4BB7FEF0"/>
    <w:rsid w:val="4BB99ED0"/>
    <w:rsid w:val="4BC5E8E2"/>
    <w:rsid w:val="4BDD9390"/>
    <w:rsid w:val="4BE75F43"/>
    <w:rsid w:val="4BEC5008"/>
    <w:rsid w:val="4BEC6528"/>
    <w:rsid w:val="4BF60648"/>
    <w:rsid w:val="4BFBE909"/>
    <w:rsid w:val="4BFC7E18"/>
    <w:rsid w:val="4BFCD298"/>
    <w:rsid w:val="4BFD72D1"/>
    <w:rsid w:val="4C00120B"/>
    <w:rsid w:val="4C0791A5"/>
    <w:rsid w:val="4C0B8952"/>
    <w:rsid w:val="4C263C58"/>
    <w:rsid w:val="4C276A05"/>
    <w:rsid w:val="4C3AB85C"/>
    <w:rsid w:val="4C3D479E"/>
    <w:rsid w:val="4C465F1B"/>
    <w:rsid w:val="4C481840"/>
    <w:rsid w:val="4C52EB9C"/>
    <w:rsid w:val="4C559997"/>
    <w:rsid w:val="4C6BAE73"/>
    <w:rsid w:val="4C7988EC"/>
    <w:rsid w:val="4C7D4CE7"/>
    <w:rsid w:val="4C80AEAD"/>
    <w:rsid w:val="4C8768F4"/>
    <w:rsid w:val="4C8CBC8D"/>
    <w:rsid w:val="4C8D2F3F"/>
    <w:rsid w:val="4C8FCB09"/>
    <w:rsid w:val="4CB310A2"/>
    <w:rsid w:val="4CC6F217"/>
    <w:rsid w:val="4CC70BC2"/>
    <w:rsid w:val="4CCA47C5"/>
    <w:rsid w:val="4CD1E3F7"/>
    <w:rsid w:val="4CF67EA5"/>
    <w:rsid w:val="4CFB38D9"/>
    <w:rsid w:val="4CFCD22A"/>
    <w:rsid w:val="4CFFE8F0"/>
    <w:rsid w:val="4D02FAD4"/>
    <w:rsid w:val="4D045FA9"/>
    <w:rsid w:val="4D09086A"/>
    <w:rsid w:val="4D0D1D60"/>
    <w:rsid w:val="4D120C29"/>
    <w:rsid w:val="4D12D02C"/>
    <w:rsid w:val="4D1623FB"/>
    <w:rsid w:val="4D1648A9"/>
    <w:rsid w:val="4D1A248C"/>
    <w:rsid w:val="4D25D73D"/>
    <w:rsid w:val="4D299CDB"/>
    <w:rsid w:val="4D39032E"/>
    <w:rsid w:val="4D3A38F4"/>
    <w:rsid w:val="4D3E44A7"/>
    <w:rsid w:val="4D4A7825"/>
    <w:rsid w:val="4D4CDA36"/>
    <w:rsid w:val="4D53545C"/>
    <w:rsid w:val="4D54DC31"/>
    <w:rsid w:val="4D624FE2"/>
    <w:rsid w:val="4D667864"/>
    <w:rsid w:val="4D7245F0"/>
    <w:rsid w:val="4D74BA66"/>
    <w:rsid w:val="4D7A3FF0"/>
    <w:rsid w:val="4D828D54"/>
    <w:rsid w:val="4D887B4C"/>
    <w:rsid w:val="4D94C639"/>
    <w:rsid w:val="4D951788"/>
    <w:rsid w:val="4D968E8E"/>
    <w:rsid w:val="4D9C8C52"/>
    <w:rsid w:val="4DB14469"/>
    <w:rsid w:val="4DBC915B"/>
    <w:rsid w:val="4DCCEA72"/>
    <w:rsid w:val="4DCD55D2"/>
    <w:rsid w:val="4DD85A8D"/>
    <w:rsid w:val="4DDC3563"/>
    <w:rsid w:val="4DE774A7"/>
    <w:rsid w:val="4DE94602"/>
    <w:rsid w:val="4DEB63CD"/>
    <w:rsid w:val="4DF01963"/>
    <w:rsid w:val="4DF4617F"/>
    <w:rsid w:val="4DF73A27"/>
    <w:rsid w:val="4E116FCB"/>
    <w:rsid w:val="4E20D1D4"/>
    <w:rsid w:val="4E222E5D"/>
    <w:rsid w:val="4E288383"/>
    <w:rsid w:val="4E28E7C0"/>
    <w:rsid w:val="4E2C074D"/>
    <w:rsid w:val="4E39D00F"/>
    <w:rsid w:val="4E483CB2"/>
    <w:rsid w:val="4E574561"/>
    <w:rsid w:val="4E596C6F"/>
    <w:rsid w:val="4E611081"/>
    <w:rsid w:val="4E621169"/>
    <w:rsid w:val="4E67032C"/>
    <w:rsid w:val="4E746AA4"/>
    <w:rsid w:val="4E7625A6"/>
    <w:rsid w:val="4E7632C8"/>
    <w:rsid w:val="4E891D3D"/>
    <w:rsid w:val="4E8FA741"/>
    <w:rsid w:val="4E9017BD"/>
    <w:rsid w:val="4E9DF946"/>
    <w:rsid w:val="4EA191DA"/>
    <w:rsid w:val="4EA38F76"/>
    <w:rsid w:val="4EA3FFCC"/>
    <w:rsid w:val="4EA5EE9F"/>
    <w:rsid w:val="4EA6DE19"/>
    <w:rsid w:val="4EA799FE"/>
    <w:rsid w:val="4EBDB9AA"/>
    <w:rsid w:val="4EC52AEB"/>
    <w:rsid w:val="4ECBDEFC"/>
    <w:rsid w:val="4EF63A54"/>
    <w:rsid w:val="4EFB6388"/>
    <w:rsid w:val="4F05F9C1"/>
    <w:rsid w:val="4F0B32DB"/>
    <w:rsid w:val="4F0D15AE"/>
    <w:rsid w:val="4F1CDBB0"/>
    <w:rsid w:val="4F1D78C5"/>
    <w:rsid w:val="4F1EF2A0"/>
    <w:rsid w:val="4F2BBEA6"/>
    <w:rsid w:val="4F348939"/>
    <w:rsid w:val="4F388F80"/>
    <w:rsid w:val="4F443E68"/>
    <w:rsid w:val="4F56DD60"/>
    <w:rsid w:val="4F5D807E"/>
    <w:rsid w:val="4F6A6CAB"/>
    <w:rsid w:val="4F769478"/>
    <w:rsid w:val="4F7B8524"/>
    <w:rsid w:val="4F81E9E4"/>
    <w:rsid w:val="4F858B0D"/>
    <w:rsid w:val="4F8A0541"/>
    <w:rsid w:val="4F8C52C4"/>
    <w:rsid w:val="4F8EF68B"/>
    <w:rsid w:val="4F93922E"/>
    <w:rsid w:val="4F950A6F"/>
    <w:rsid w:val="4F963566"/>
    <w:rsid w:val="4F9CAFA1"/>
    <w:rsid w:val="4FA019DC"/>
    <w:rsid w:val="4FA8F15D"/>
    <w:rsid w:val="4FA9680B"/>
    <w:rsid w:val="4FAC1838"/>
    <w:rsid w:val="4FACCDC8"/>
    <w:rsid w:val="4FB62575"/>
    <w:rsid w:val="4FBC042F"/>
    <w:rsid w:val="4FC21B68"/>
    <w:rsid w:val="4FC2F445"/>
    <w:rsid w:val="4FC52809"/>
    <w:rsid w:val="4FC78B42"/>
    <w:rsid w:val="4FCC2345"/>
    <w:rsid w:val="4FD5388F"/>
    <w:rsid w:val="4FF35F34"/>
    <w:rsid w:val="4FF68CFD"/>
    <w:rsid w:val="501AF993"/>
    <w:rsid w:val="501C099B"/>
    <w:rsid w:val="5024D812"/>
    <w:rsid w:val="50297BAF"/>
    <w:rsid w:val="502B9DAF"/>
    <w:rsid w:val="502E4CC3"/>
    <w:rsid w:val="5032B52E"/>
    <w:rsid w:val="503E0DDA"/>
    <w:rsid w:val="5048B0E9"/>
    <w:rsid w:val="504962BE"/>
    <w:rsid w:val="50524979"/>
    <w:rsid w:val="5057ABC3"/>
    <w:rsid w:val="5063909A"/>
    <w:rsid w:val="5066E92B"/>
    <w:rsid w:val="5068A25E"/>
    <w:rsid w:val="506B6B50"/>
    <w:rsid w:val="50781A94"/>
    <w:rsid w:val="5087610C"/>
    <w:rsid w:val="508DB08A"/>
    <w:rsid w:val="5095DE9E"/>
    <w:rsid w:val="509735DE"/>
    <w:rsid w:val="509793B0"/>
    <w:rsid w:val="5097E65A"/>
    <w:rsid w:val="50996053"/>
    <w:rsid w:val="509FA404"/>
    <w:rsid w:val="50A78477"/>
    <w:rsid w:val="50A80279"/>
    <w:rsid w:val="50B9664D"/>
    <w:rsid w:val="50D574FA"/>
    <w:rsid w:val="50D9237E"/>
    <w:rsid w:val="50DBC667"/>
    <w:rsid w:val="50DD159B"/>
    <w:rsid w:val="50E209AB"/>
    <w:rsid w:val="50E61D42"/>
    <w:rsid w:val="50EA7869"/>
    <w:rsid w:val="50F76A24"/>
    <w:rsid w:val="510A148F"/>
    <w:rsid w:val="511186CF"/>
    <w:rsid w:val="51188243"/>
    <w:rsid w:val="511916F2"/>
    <w:rsid w:val="51249AC2"/>
    <w:rsid w:val="5146EDD8"/>
    <w:rsid w:val="5155E25C"/>
    <w:rsid w:val="5160EE3F"/>
    <w:rsid w:val="51611D7D"/>
    <w:rsid w:val="51615055"/>
    <w:rsid w:val="5169A6D3"/>
    <w:rsid w:val="516B43FA"/>
    <w:rsid w:val="516C18C0"/>
    <w:rsid w:val="516D07F8"/>
    <w:rsid w:val="516E9567"/>
    <w:rsid w:val="5175AA22"/>
    <w:rsid w:val="517D6FCC"/>
    <w:rsid w:val="51968D8B"/>
    <w:rsid w:val="519E46E3"/>
    <w:rsid w:val="51A6E60A"/>
    <w:rsid w:val="51A85FFD"/>
    <w:rsid w:val="51D2BBA7"/>
    <w:rsid w:val="51D77FED"/>
    <w:rsid w:val="51DA7419"/>
    <w:rsid w:val="51E2078B"/>
    <w:rsid w:val="51EA1A3B"/>
    <w:rsid w:val="51EB0370"/>
    <w:rsid w:val="51EC9478"/>
    <w:rsid w:val="51F1FE12"/>
    <w:rsid w:val="51F40AA6"/>
    <w:rsid w:val="51FD20F5"/>
    <w:rsid w:val="51FE3FCC"/>
    <w:rsid w:val="51FEBAA4"/>
    <w:rsid w:val="52073026"/>
    <w:rsid w:val="520B61F2"/>
    <w:rsid w:val="520CDE62"/>
    <w:rsid w:val="5214CCE0"/>
    <w:rsid w:val="523610B6"/>
    <w:rsid w:val="523759D0"/>
    <w:rsid w:val="5239EB03"/>
    <w:rsid w:val="523BC775"/>
    <w:rsid w:val="524590C7"/>
    <w:rsid w:val="524AC3C3"/>
    <w:rsid w:val="52623961"/>
    <w:rsid w:val="5262E17C"/>
    <w:rsid w:val="5268A0A3"/>
    <w:rsid w:val="5269DE2D"/>
    <w:rsid w:val="52706BB7"/>
    <w:rsid w:val="527DB249"/>
    <w:rsid w:val="52834297"/>
    <w:rsid w:val="529631D8"/>
    <w:rsid w:val="5298E0A6"/>
    <w:rsid w:val="529C253F"/>
    <w:rsid w:val="529F7BF3"/>
    <w:rsid w:val="52BD127A"/>
    <w:rsid w:val="52C092AF"/>
    <w:rsid w:val="52C796B6"/>
    <w:rsid w:val="52CAF8F3"/>
    <w:rsid w:val="52D79789"/>
    <w:rsid w:val="52DCCA6D"/>
    <w:rsid w:val="52E4B534"/>
    <w:rsid w:val="52EF0548"/>
    <w:rsid w:val="52F17928"/>
    <w:rsid w:val="52F1EC57"/>
    <w:rsid w:val="52FBD3AE"/>
    <w:rsid w:val="53013303"/>
    <w:rsid w:val="530C03C6"/>
    <w:rsid w:val="530FA1AC"/>
    <w:rsid w:val="532410F4"/>
    <w:rsid w:val="532780B5"/>
    <w:rsid w:val="53339509"/>
    <w:rsid w:val="53380AA5"/>
    <w:rsid w:val="53400150"/>
    <w:rsid w:val="5342C65C"/>
    <w:rsid w:val="534B36FF"/>
    <w:rsid w:val="5351590F"/>
    <w:rsid w:val="53519C62"/>
    <w:rsid w:val="535F035F"/>
    <w:rsid w:val="5366A24D"/>
    <w:rsid w:val="536A8ED5"/>
    <w:rsid w:val="536BD4F3"/>
    <w:rsid w:val="536EF201"/>
    <w:rsid w:val="5379B0D0"/>
    <w:rsid w:val="537A4FEC"/>
    <w:rsid w:val="537B0E1E"/>
    <w:rsid w:val="537CC85B"/>
    <w:rsid w:val="538082AC"/>
    <w:rsid w:val="53848496"/>
    <w:rsid w:val="53887352"/>
    <w:rsid w:val="5389C370"/>
    <w:rsid w:val="538F2A21"/>
    <w:rsid w:val="53909A8B"/>
    <w:rsid w:val="5392404F"/>
    <w:rsid w:val="539560F6"/>
    <w:rsid w:val="5399A151"/>
    <w:rsid w:val="539E3356"/>
    <w:rsid w:val="53A02959"/>
    <w:rsid w:val="53A70DE7"/>
    <w:rsid w:val="53B3F591"/>
    <w:rsid w:val="53BB1D26"/>
    <w:rsid w:val="53BB5452"/>
    <w:rsid w:val="53BDB8C0"/>
    <w:rsid w:val="53C42947"/>
    <w:rsid w:val="53C593E3"/>
    <w:rsid w:val="53C5C6E8"/>
    <w:rsid w:val="53C728F7"/>
    <w:rsid w:val="53D45721"/>
    <w:rsid w:val="53E36D52"/>
    <w:rsid w:val="53E9544E"/>
    <w:rsid w:val="53EBEA27"/>
    <w:rsid w:val="53F232B2"/>
    <w:rsid w:val="53F6D937"/>
    <w:rsid w:val="5408B6AA"/>
    <w:rsid w:val="540ACA4D"/>
    <w:rsid w:val="5411D0CE"/>
    <w:rsid w:val="54195353"/>
    <w:rsid w:val="5437E9E3"/>
    <w:rsid w:val="5443DF1D"/>
    <w:rsid w:val="54478D8F"/>
    <w:rsid w:val="544D2D09"/>
    <w:rsid w:val="544ECDB8"/>
    <w:rsid w:val="5450A1F4"/>
    <w:rsid w:val="5457369B"/>
    <w:rsid w:val="5466D906"/>
    <w:rsid w:val="546B3F1E"/>
    <w:rsid w:val="546B98BE"/>
    <w:rsid w:val="54707382"/>
    <w:rsid w:val="547DBE8B"/>
    <w:rsid w:val="548F2481"/>
    <w:rsid w:val="54931DAE"/>
    <w:rsid w:val="549BC44D"/>
    <w:rsid w:val="54AB86FC"/>
    <w:rsid w:val="54ACCB97"/>
    <w:rsid w:val="54B14325"/>
    <w:rsid w:val="54BAA448"/>
    <w:rsid w:val="54C0FE99"/>
    <w:rsid w:val="54C286DC"/>
    <w:rsid w:val="54C40E9D"/>
    <w:rsid w:val="54C6098A"/>
    <w:rsid w:val="54C6E173"/>
    <w:rsid w:val="54C814AD"/>
    <w:rsid w:val="54D50CEC"/>
    <w:rsid w:val="54D61E6A"/>
    <w:rsid w:val="54EFC671"/>
    <w:rsid w:val="54F26DB4"/>
    <w:rsid w:val="54F2EA32"/>
    <w:rsid w:val="55070246"/>
    <w:rsid w:val="550C71FE"/>
    <w:rsid w:val="55113920"/>
    <w:rsid w:val="55119BD7"/>
    <w:rsid w:val="55143A46"/>
    <w:rsid w:val="551A6088"/>
    <w:rsid w:val="5520E9B4"/>
    <w:rsid w:val="5523019B"/>
    <w:rsid w:val="552571AE"/>
    <w:rsid w:val="5529F7AA"/>
    <w:rsid w:val="552BC654"/>
    <w:rsid w:val="552BF7D6"/>
    <w:rsid w:val="552D6440"/>
    <w:rsid w:val="553DA0AE"/>
    <w:rsid w:val="553ED555"/>
    <w:rsid w:val="554CFB3D"/>
    <w:rsid w:val="5551CAA4"/>
    <w:rsid w:val="555441A3"/>
    <w:rsid w:val="55590CE4"/>
    <w:rsid w:val="555B01C7"/>
    <w:rsid w:val="556018CB"/>
    <w:rsid w:val="55604301"/>
    <w:rsid w:val="55611BEF"/>
    <w:rsid w:val="5582F3A7"/>
    <w:rsid w:val="558912F8"/>
    <w:rsid w:val="558E9F82"/>
    <w:rsid w:val="558EB973"/>
    <w:rsid w:val="55908397"/>
    <w:rsid w:val="5590BBE2"/>
    <w:rsid w:val="559B672F"/>
    <w:rsid w:val="55A084CB"/>
    <w:rsid w:val="55A50F08"/>
    <w:rsid w:val="55A8E038"/>
    <w:rsid w:val="55A94A49"/>
    <w:rsid w:val="55AF0C40"/>
    <w:rsid w:val="55AF3376"/>
    <w:rsid w:val="55B6B09B"/>
    <w:rsid w:val="55BFF3DF"/>
    <w:rsid w:val="55D3FD07"/>
    <w:rsid w:val="55E64235"/>
    <w:rsid w:val="55E64FE3"/>
    <w:rsid w:val="55F3E8EA"/>
    <w:rsid w:val="55F5400D"/>
    <w:rsid w:val="55FF8B4A"/>
    <w:rsid w:val="560390F9"/>
    <w:rsid w:val="5603ABBE"/>
    <w:rsid w:val="560E1B51"/>
    <w:rsid w:val="5615A3A7"/>
    <w:rsid w:val="5616C0CF"/>
    <w:rsid w:val="5619748B"/>
    <w:rsid w:val="561BFABD"/>
    <w:rsid w:val="561DC893"/>
    <w:rsid w:val="562009EA"/>
    <w:rsid w:val="562041B1"/>
    <w:rsid w:val="5622627E"/>
    <w:rsid w:val="56268FA4"/>
    <w:rsid w:val="5639DD19"/>
    <w:rsid w:val="56428912"/>
    <w:rsid w:val="5645AA18"/>
    <w:rsid w:val="564A591F"/>
    <w:rsid w:val="565180E4"/>
    <w:rsid w:val="5656E209"/>
    <w:rsid w:val="565C9FAD"/>
    <w:rsid w:val="566195A3"/>
    <w:rsid w:val="567CF106"/>
    <w:rsid w:val="567E1F19"/>
    <w:rsid w:val="568B155B"/>
    <w:rsid w:val="568EB0D0"/>
    <w:rsid w:val="569008C8"/>
    <w:rsid w:val="56927864"/>
    <w:rsid w:val="5695AF4C"/>
    <w:rsid w:val="569943C4"/>
    <w:rsid w:val="56A84888"/>
    <w:rsid w:val="56BCA695"/>
    <w:rsid w:val="56BFC253"/>
    <w:rsid w:val="56C2DDE2"/>
    <w:rsid w:val="56C6CC1D"/>
    <w:rsid w:val="56D379B0"/>
    <w:rsid w:val="56D4FB91"/>
    <w:rsid w:val="56D72F43"/>
    <w:rsid w:val="56DC84FB"/>
    <w:rsid w:val="56E04C1E"/>
    <w:rsid w:val="56E1D991"/>
    <w:rsid w:val="56E2F457"/>
    <w:rsid w:val="56FD1205"/>
    <w:rsid w:val="56FFC9F1"/>
    <w:rsid w:val="57060C65"/>
    <w:rsid w:val="5717AF62"/>
    <w:rsid w:val="57192012"/>
    <w:rsid w:val="5720EAAC"/>
    <w:rsid w:val="5728EC61"/>
    <w:rsid w:val="57396C7D"/>
    <w:rsid w:val="573D397C"/>
    <w:rsid w:val="5745955F"/>
    <w:rsid w:val="5748CC91"/>
    <w:rsid w:val="574EF420"/>
    <w:rsid w:val="5751598A"/>
    <w:rsid w:val="5753BF3C"/>
    <w:rsid w:val="57636102"/>
    <w:rsid w:val="576DF936"/>
    <w:rsid w:val="5775B16C"/>
    <w:rsid w:val="5796BACE"/>
    <w:rsid w:val="57A141F6"/>
    <w:rsid w:val="57BF77EC"/>
    <w:rsid w:val="57C0C59E"/>
    <w:rsid w:val="57C4175C"/>
    <w:rsid w:val="57C95010"/>
    <w:rsid w:val="57CFF316"/>
    <w:rsid w:val="57D28A6C"/>
    <w:rsid w:val="57D36623"/>
    <w:rsid w:val="57E19C58"/>
    <w:rsid w:val="57E273DA"/>
    <w:rsid w:val="57E327C5"/>
    <w:rsid w:val="57E364C2"/>
    <w:rsid w:val="57EA4D71"/>
    <w:rsid w:val="57F14613"/>
    <w:rsid w:val="57FFCB06"/>
    <w:rsid w:val="58052AE8"/>
    <w:rsid w:val="580BC197"/>
    <w:rsid w:val="580E3712"/>
    <w:rsid w:val="581848E2"/>
    <w:rsid w:val="581E3A7A"/>
    <w:rsid w:val="5822C8D2"/>
    <w:rsid w:val="58282635"/>
    <w:rsid w:val="58282C85"/>
    <w:rsid w:val="582830DE"/>
    <w:rsid w:val="582EEFA8"/>
    <w:rsid w:val="58347FDB"/>
    <w:rsid w:val="583C6315"/>
    <w:rsid w:val="58408257"/>
    <w:rsid w:val="5856502A"/>
    <w:rsid w:val="5856C682"/>
    <w:rsid w:val="5867D3CD"/>
    <w:rsid w:val="586D1629"/>
    <w:rsid w:val="587B4DAF"/>
    <w:rsid w:val="587F6346"/>
    <w:rsid w:val="588B7A88"/>
    <w:rsid w:val="5894704F"/>
    <w:rsid w:val="5894DE40"/>
    <w:rsid w:val="589EF71D"/>
    <w:rsid w:val="58A00A6A"/>
    <w:rsid w:val="58A41AFA"/>
    <w:rsid w:val="58A8DA16"/>
    <w:rsid w:val="58B0245B"/>
    <w:rsid w:val="58B33DBC"/>
    <w:rsid w:val="58B81091"/>
    <w:rsid w:val="58BA7D8F"/>
    <w:rsid w:val="58BB44A1"/>
    <w:rsid w:val="58C6EAF5"/>
    <w:rsid w:val="58C9A1F9"/>
    <w:rsid w:val="58D3B268"/>
    <w:rsid w:val="58DCBEAA"/>
    <w:rsid w:val="58DF0B23"/>
    <w:rsid w:val="58F27E5D"/>
    <w:rsid w:val="58F4D8D2"/>
    <w:rsid w:val="590A93E2"/>
    <w:rsid w:val="59137C59"/>
    <w:rsid w:val="59158D93"/>
    <w:rsid w:val="591982E1"/>
    <w:rsid w:val="591D6302"/>
    <w:rsid w:val="59251E41"/>
    <w:rsid w:val="592C9602"/>
    <w:rsid w:val="5937CFFC"/>
    <w:rsid w:val="593918CF"/>
    <w:rsid w:val="593EE8D5"/>
    <w:rsid w:val="59411C04"/>
    <w:rsid w:val="594533F3"/>
    <w:rsid w:val="5946002A"/>
    <w:rsid w:val="5946390B"/>
    <w:rsid w:val="594B83C5"/>
    <w:rsid w:val="594D77A2"/>
    <w:rsid w:val="5959FB7B"/>
    <w:rsid w:val="595BE880"/>
    <w:rsid w:val="595C54D8"/>
    <w:rsid w:val="595D198D"/>
    <w:rsid w:val="595E9A95"/>
    <w:rsid w:val="5965CCC5"/>
    <w:rsid w:val="5967ED50"/>
    <w:rsid w:val="596EC03D"/>
    <w:rsid w:val="596F0CC2"/>
    <w:rsid w:val="59704602"/>
    <w:rsid w:val="59759018"/>
    <w:rsid w:val="59788FA7"/>
    <w:rsid w:val="598AA152"/>
    <w:rsid w:val="5990F9C1"/>
    <w:rsid w:val="5997D21E"/>
    <w:rsid w:val="5997E969"/>
    <w:rsid w:val="59AEC2CC"/>
    <w:rsid w:val="59B0AF3A"/>
    <w:rsid w:val="59B2A62B"/>
    <w:rsid w:val="59B313EA"/>
    <w:rsid w:val="59C5FF40"/>
    <w:rsid w:val="59C9529A"/>
    <w:rsid w:val="59D2697D"/>
    <w:rsid w:val="59D4D95E"/>
    <w:rsid w:val="59D99EE3"/>
    <w:rsid w:val="59E5DB0C"/>
    <w:rsid w:val="59EA224F"/>
    <w:rsid w:val="59FC92F7"/>
    <w:rsid w:val="5A0066C7"/>
    <w:rsid w:val="5A039267"/>
    <w:rsid w:val="5A06D894"/>
    <w:rsid w:val="5A0A7803"/>
    <w:rsid w:val="5A0C201C"/>
    <w:rsid w:val="5A11C64B"/>
    <w:rsid w:val="5A1BD3DC"/>
    <w:rsid w:val="5A1D9BA6"/>
    <w:rsid w:val="5A25FA8E"/>
    <w:rsid w:val="5A33EC98"/>
    <w:rsid w:val="5A3CE2FC"/>
    <w:rsid w:val="5A420976"/>
    <w:rsid w:val="5A4CD62D"/>
    <w:rsid w:val="5A4F9044"/>
    <w:rsid w:val="5A52999F"/>
    <w:rsid w:val="5A5FA5C7"/>
    <w:rsid w:val="5A61EAE1"/>
    <w:rsid w:val="5A6C332D"/>
    <w:rsid w:val="5A730D8F"/>
    <w:rsid w:val="5A75F171"/>
    <w:rsid w:val="5A7AB47C"/>
    <w:rsid w:val="5A7D8F85"/>
    <w:rsid w:val="5A83525B"/>
    <w:rsid w:val="5A94A2A4"/>
    <w:rsid w:val="5A98EC17"/>
    <w:rsid w:val="5A9CA1FF"/>
    <w:rsid w:val="5ABC729E"/>
    <w:rsid w:val="5ABF84D4"/>
    <w:rsid w:val="5ACB66A4"/>
    <w:rsid w:val="5ACD18CD"/>
    <w:rsid w:val="5ACDE48A"/>
    <w:rsid w:val="5AD25E6F"/>
    <w:rsid w:val="5AE9407E"/>
    <w:rsid w:val="5AEA0540"/>
    <w:rsid w:val="5AEE039B"/>
    <w:rsid w:val="5AF47AD8"/>
    <w:rsid w:val="5AF76B49"/>
    <w:rsid w:val="5AFB6884"/>
    <w:rsid w:val="5B0FAC09"/>
    <w:rsid w:val="5B101A1E"/>
    <w:rsid w:val="5B1CE0DA"/>
    <w:rsid w:val="5B21B617"/>
    <w:rsid w:val="5B252403"/>
    <w:rsid w:val="5B28FA03"/>
    <w:rsid w:val="5B2A29DA"/>
    <w:rsid w:val="5B308221"/>
    <w:rsid w:val="5B344863"/>
    <w:rsid w:val="5B439434"/>
    <w:rsid w:val="5B45F12C"/>
    <w:rsid w:val="5B49C8F6"/>
    <w:rsid w:val="5B66D5D6"/>
    <w:rsid w:val="5B6B74ED"/>
    <w:rsid w:val="5B76EC75"/>
    <w:rsid w:val="5B80A24A"/>
    <w:rsid w:val="5BBAA50A"/>
    <w:rsid w:val="5BBD3DC2"/>
    <w:rsid w:val="5BC4576E"/>
    <w:rsid w:val="5BC459AB"/>
    <w:rsid w:val="5BCE7D5A"/>
    <w:rsid w:val="5BDE183F"/>
    <w:rsid w:val="5BE189D7"/>
    <w:rsid w:val="5BF09B86"/>
    <w:rsid w:val="5BF62250"/>
    <w:rsid w:val="5BF8CB59"/>
    <w:rsid w:val="5BFD3C7E"/>
    <w:rsid w:val="5BFE6BEF"/>
    <w:rsid w:val="5C01D642"/>
    <w:rsid w:val="5C06F433"/>
    <w:rsid w:val="5C0D0787"/>
    <w:rsid w:val="5C1B6E25"/>
    <w:rsid w:val="5C1EACEE"/>
    <w:rsid w:val="5C239A80"/>
    <w:rsid w:val="5C2513C9"/>
    <w:rsid w:val="5C29C45E"/>
    <w:rsid w:val="5C2FB7A0"/>
    <w:rsid w:val="5C3152BE"/>
    <w:rsid w:val="5C325343"/>
    <w:rsid w:val="5C356845"/>
    <w:rsid w:val="5C396B60"/>
    <w:rsid w:val="5C4018F0"/>
    <w:rsid w:val="5C488216"/>
    <w:rsid w:val="5C4F33F3"/>
    <w:rsid w:val="5C585BFA"/>
    <w:rsid w:val="5C59EA01"/>
    <w:rsid w:val="5C5D9909"/>
    <w:rsid w:val="5C6EBD2D"/>
    <w:rsid w:val="5C6EE678"/>
    <w:rsid w:val="5C6F5728"/>
    <w:rsid w:val="5C741093"/>
    <w:rsid w:val="5C757044"/>
    <w:rsid w:val="5C770F63"/>
    <w:rsid w:val="5C88A51E"/>
    <w:rsid w:val="5C88F33E"/>
    <w:rsid w:val="5CA50440"/>
    <w:rsid w:val="5CB7384B"/>
    <w:rsid w:val="5CB975F8"/>
    <w:rsid w:val="5CD504C6"/>
    <w:rsid w:val="5CDD9A7C"/>
    <w:rsid w:val="5CDE50FA"/>
    <w:rsid w:val="5CE46038"/>
    <w:rsid w:val="5D05254D"/>
    <w:rsid w:val="5D05455F"/>
    <w:rsid w:val="5D0A7202"/>
    <w:rsid w:val="5D14C363"/>
    <w:rsid w:val="5D1F5130"/>
    <w:rsid w:val="5D20FD1C"/>
    <w:rsid w:val="5D234E2F"/>
    <w:rsid w:val="5D23B59D"/>
    <w:rsid w:val="5D23E7F3"/>
    <w:rsid w:val="5D2A5448"/>
    <w:rsid w:val="5D3F2826"/>
    <w:rsid w:val="5D3FDF5D"/>
    <w:rsid w:val="5D437CF7"/>
    <w:rsid w:val="5D5C704F"/>
    <w:rsid w:val="5D6762F0"/>
    <w:rsid w:val="5D75E1B8"/>
    <w:rsid w:val="5D776DDD"/>
    <w:rsid w:val="5D7CA9E6"/>
    <w:rsid w:val="5D87E1B0"/>
    <w:rsid w:val="5D8D849F"/>
    <w:rsid w:val="5D996626"/>
    <w:rsid w:val="5D9F6094"/>
    <w:rsid w:val="5DAA725F"/>
    <w:rsid w:val="5DAAE81B"/>
    <w:rsid w:val="5DAD3B27"/>
    <w:rsid w:val="5DB24DFA"/>
    <w:rsid w:val="5DB79AD7"/>
    <w:rsid w:val="5DBB39A8"/>
    <w:rsid w:val="5DBF2745"/>
    <w:rsid w:val="5DC1B8D2"/>
    <w:rsid w:val="5DC79062"/>
    <w:rsid w:val="5DC7FA8A"/>
    <w:rsid w:val="5DCE4750"/>
    <w:rsid w:val="5DE121B5"/>
    <w:rsid w:val="5DE6F4C9"/>
    <w:rsid w:val="5DF5617E"/>
    <w:rsid w:val="5DF6AE77"/>
    <w:rsid w:val="5DF7D076"/>
    <w:rsid w:val="5DF8DE29"/>
    <w:rsid w:val="5E1BB844"/>
    <w:rsid w:val="5E22654D"/>
    <w:rsid w:val="5E2598A6"/>
    <w:rsid w:val="5E2729FF"/>
    <w:rsid w:val="5E2E4A49"/>
    <w:rsid w:val="5E361340"/>
    <w:rsid w:val="5E466B81"/>
    <w:rsid w:val="5E4A6246"/>
    <w:rsid w:val="5E62679F"/>
    <w:rsid w:val="5E631990"/>
    <w:rsid w:val="5E64633E"/>
    <w:rsid w:val="5E6A1BB6"/>
    <w:rsid w:val="5E6C2474"/>
    <w:rsid w:val="5E8B45FE"/>
    <w:rsid w:val="5E8F9C51"/>
    <w:rsid w:val="5E947318"/>
    <w:rsid w:val="5E9CBDA7"/>
    <w:rsid w:val="5E9D5B70"/>
    <w:rsid w:val="5EA4879C"/>
    <w:rsid w:val="5EACF723"/>
    <w:rsid w:val="5EB3B629"/>
    <w:rsid w:val="5EBDED94"/>
    <w:rsid w:val="5EC6D03F"/>
    <w:rsid w:val="5EDEDA0B"/>
    <w:rsid w:val="5EE4C88A"/>
    <w:rsid w:val="5EEB8C4D"/>
    <w:rsid w:val="5EF41EC9"/>
    <w:rsid w:val="5EFB56A7"/>
    <w:rsid w:val="5EFC225C"/>
    <w:rsid w:val="5F030AD2"/>
    <w:rsid w:val="5F06E78D"/>
    <w:rsid w:val="5F0F5815"/>
    <w:rsid w:val="5F166373"/>
    <w:rsid w:val="5F18258E"/>
    <w:rsid w:val="5F28E237"/>
    <w:rsid w:val="5F2BF96C"/>
    <w:rsid w:val="5F3B2AE3"/>
    <w:rsid w:val="5F3EEDF6"/>
    <w:rsid w:val="5F4598DC"/>
    <w:rsid w:val="5F4B338A"/>
    <w:rsid w:val="5F4C85DC"/>
    <w:rsid w:val="5F507C20"/>
    <w:rsid w:val="5F55F5EF"/>
    <w:rsid w:val="5F572DEB"/>
    <w:rsid w:val="5F59E4FA"/>
    <w:rsid w:val="5F5B7D0C"/>
    <w:rsid w:val="5F5F14E2"/>
    <w:rsid w:val="5F644C3C"/>
    <w:rsid w:val="5F6F9B6C"/>
    <w:rsid w:val="5F701213"/>
    <w:rsid w:val="5F73E19C"/>
    <w:rsid w:val="5F783207"/>
    <w:rsid w:val="5F7E5759"/>
    <w:rsid w:val="5F81069F"/>
    <w:rsid w:val="5F8F10F9"/>
    <w:rsid w:val="5F91EF07"/>
    <w:rsid w:val="5F99043F"/>
    <w:rsid w:val="5FA1CD23"/>
    <w:rsid w:val="5FA54EDF"/>
    <w:rsid w:val="5FA57BD3"/>
    <w:rsid w:val="5FBF3824"/>
    <w:rsid w:val="5FCBFF48"/>
    <w:rsid w:val="5FD108C9"/>
    <w:rsid w:val="5FD410B8"/>
    <w:rsid w:val="5FDEA350"/>
    <w:rsid w:val="5FEE8B3B"/>
    <w:rsid w:val="600EDA06"/>
    <w:rsid w:val="60101D83"/>
    <w:rsid w:val="6012586C"/>
    <w:rsid w:val="6013DA65"/>
    <w:rsid w:val="601A8C3C"/>
    <w:rsid w:val="602DF97B"/>
    <w:rsid w:val="603CDA8F"/>
    <w:rsid w:val="6045CB91"/>
    <w:rsid w:val="604A977D"/>
    <w:rsid w:val="604BBD72"/>
    <w:rsid w:val="604CDDAE"/>
    <w:rsid w:val="6050AC63"/>
    <w:rsid w:val="605EC2B4"/>
    <w:rsid w:val="606A761A"/>
    <w:rsid w:val="6070A3FD"/>
    <w:rsid w:val="60721786"/>
    <w:rsid w:val="6072FF6F"/>
    <w:rsid w:val="60747EE8"/>
    <w:rsid w:val="607579A3"/>
    <w:rsid w:val="607585F5"/>
    <w:rsid w:val="607AAEA0"/>
    <w:rsid w:val="608CA421"/>
    <w:rsid w:val="60908A06"/>
    <w:rsid w:val="60A4260D"/>
    <w:rsid w:val="60AB8284"/>
    <w:rsid w:val="60AD54C7"/>
    <w:rsid w:val="60AEA65B"/>
    <w:rsid w:val="60B093A4"/>
    <w:rsid w:val="60B19CAB"/>
    <w:rsid w:val="60B33C47"/>
    <w:rsid w:val="60B395EA"/>
    <w:rsid w:val="60B3F923"/>
    <w:rsid w:val="60B50FD3"/>
    <w:rsid w:val="60C09E89"/>
    <w:rsid w:val="60C0FB02"/>
    <w:rsid w:val="60D00C4D"/>
    <w:rsid w:val="60D12CC0"/>
    <w:rsid w:val="60D3B25F"/>
    <w:rsid w:val="60D8FE30"/>
    <w:rsid w:val="60DC2E03"/>
    <w:rsid w:val="60E15C69"/>
    <w:rsid w:val="60E72ACC"/>
    <w:rsid w:val="60E9DCE4"/>
    <w:rsid w:val="60EC227E"/>
    <w:rsid w:val="60EE3B94"/>
    <w:rsid w:val="60FA0A5A"/>
    <w:rsid w:val="611217E0"/>
    <w:rsid w:val="6114BB01"/>
    <w:rsid w:val="611D6388"/>
    <w:rsid w:val="6126EC4E"/>
    <w:rsid w:val="6129816E"/>
    <w:rsid w:val="612A4864"/>
    <w:rsid w:val="612D1323"/>
    <w:rsid w:val="614017AD"/>
    <w:rsid w:val="614CF58C"/>
    <w:rsid w:val="614F09B5"/>
    <w:rsid w:val="615BEA8D"/>
    <w:rsid w:val="6160EBCD"/>
    <w:rsid w:val="6176AF74"/>
    <w:rsid w:val="61778012"/>
    <w:rsid w:val="6181CA64"/>
    <w:rsid w:val="6183BD0D"/>
    <w:rsid w:val="61868C4E"/>
    <w:rsid w:val="619D567F"/>
    <w:rsid w:val="61AAB973"/>
    <w:rsid w:val="61AB99FD"/>
    <w:rsid w:val="61AC0F60"/>
    <w:rsid w:val="61ACA898"/>
    <w:rsid w:val="61C20432"/>
    <w:rsid w:val="61C730C4"/>
    <w:rsid w:val="61CBF924"/>
    <w:rsid w:val="61D633CB"/>
    <w:rsid w:val="61D78EC0"/>
    <w:rsid w:val="61DAB5D2"/>
    <w:rsid w:val="61E3E3B3"/>
    <w:rsid w:val="61E3E723"/>
    <w:rsid w:val="61E5288C"/>
    <w:rsid w:val="61F6030D"/>
    <w:rsid w:val="61FAFBFF"/>
    <w:rsid w:val="61FB5BCA"/>
    <w:rsid w:val="620081C6"/>
    <w:rsid w:val="6208E508"/>
    <w:rsid w:val="621416EE"/>
    <w:rsid w:val="62225A98"/>
    <w:rsid w:val="6225AB03"/>
    <w:rsid w:val="622B6F57"/>
    <w:rsid w:val="622B929F"/>
    <w:rsid w:val="623285EA"/>
    <w:rsid w:val="6234ACF5"/>
    <w:rsid w:val="623884DB"/>
    <w:rsid w:val="623A4FCE"/>
    <w:rsid w:val="623C701A"/>
    <w:rsid w:val="623E2A03"/>
    <w:rsid w:val="623FB8C2"/>
    <w:rsid w:val="6248A77B"/>
    <w:rsid w:val="624D02D6"/>
    <w:rsid w:val="62546ED4"/>
    <w:rsid w:val="6254BC59"/>
    <w:rsid w:val="625B5484"/>
    <w:rsid w:val="62676226"/>
    <w:rsid w:val="626E1C34"/>
    <w:rsid w:val="627202D9"/>
    <w:rsid w:val="628424A1"/>
    <w:rsid w:val="6286B189"/>
    <w:rsid w:val="628FADB2"/>
    <w:rsid w:val="629155FF"/>
    <w:rsid w:val="62AA0FDB"/>
    <w:rsid w:val="62AAD0F3"/>
    <w:rsid w:val="62AF0733"/>
    <w:rsid w:val="62AF55AC"/>
    <w:rsid w:val="62BB2365"/>
    <w:rsid w:val="62D10D29"/>
    <w:rsid w:val="62D505D1"/>
    <w:rsid w:val="62DD70A9"/>
    <w:rsid w:val="62E5A158"/>
    <w:rsid w:val="62F31C96"/>
    <w:rsid w:val="62FBF188"/>
    <w:rsid w:val="6301430B"/>
    <w:rsid w:val="6315FC51"/>
    <w:rsid w:val="631F0B35"/>
    <w:rsid w:val="632BAB68"/>
    <w:rsid w:val="633577A5"/>
    <w:rsid w:val="6335A897"/>
    <w:rsid w:val="633C5C31"/>
    <w:rsid w:val="6347E365"/>
    <w:rsid w:val="6350F8AE"/>
    <w:rsid w:val="635266DD"/>
    <w:rsid w:val="6357116A"/>
    <w:rsid w:val="635BBC36"/>
    <w:rsid w:val="635F5613"/>
    <w:rsid w:val="6360BD93"/>
    <w:rsid w:val="63663687"/>
    <w:rsid w:val="6366B7C4"/>
    <w:rsid w:val="636C22E0"/>
    <w:rsid w:val="637ABA91"/>
    <w:rsid w:val="637D300F"/>
    <w:rsid w:val="637D90B6"/>
    <w:rsid w:val="6387F348"/>
    <w:rsid w:val="638D75FF"/>
    <w:rsid w:val="63A39699"/>
    <w:rsid w:val="63A8618E"/>
    <w:rsid w:val="63B14C69"/>
    <w:rsid w:val="63B900A8"/>
    <w:rsid w:val="63C6D573"/>
    <w:rsid w:val="63C8964D"/>
    <w:rsid w:val="63EA1DF8"/>
    <w:rsid w:val="63F3C29D"/>
    <w:rsid w:val="63F7CF97"/>
    <w:rsid w:val="64010481"/>
    <w:rsid w:val="640E50E0"/>
    <w:rsid w:val="641E4257"/>
    <w:rsid w:val="6422C1E1"/>
    <w:rsid w:val="6423AE97"/>
    <w:rsid w:val="64324249"/>
    <w:rsid w:val="643B82E1"/>
    <w:rsid w:val="64480199"/>
    <w:rsid w:val="644E77A0"/>
    <w:rsid w:val="645E1512"/>
    <w:rsid w:val="645EC5F0"/>
    <w:rsid w:val="645F0F3D"/>
    <w:rsid w:val="646063B5"/>
    <w:rsid w:val="646785FB"/>
    <w:rsid w:val="646888B2"/>
    <w:rsid w:val="6469B254"/>
    <w:rsid w:val="646F2275"/>
    <w:rsid w:val="6476B6A0"/>
    <w:rsid w:val="64783DD9"/>
    <w:rsid w:val="64823050"/>
    <w:rsid w:val="6485BCB6"/>
    <w:rsid w:val="6487357F"/>
    <w:rsid w:val="64891530"/>
    <w:rsid w:val="6489627D"/>
    <w:rsid w:val="648DB730"/>
    <w:rsid w:val="64B00A1E"/>
    <w:rsid w:val="64B41D4E"/>
    <w:rsid w:val="64BB497B"/>
    <w:rsid w:val="64BB92A6"/>
    <w:rsid w:val="64BE90C7"/>
    <w:rsid w:val="64E05ADE"/>
    <w:rsid w:val="64E18BEF"/>
    <w:rsid w:val="64E1DD9C"/>
    <w:rsid w:val="64F30A5E"/>
    <w:rsid w:val="650773A2"/>
    <w:rsid w:val="65103420"/>
    <w:rsid w:val="6526F1B2"/>
    <w:rsid w:val="652A0B1C"/>
    <w:rsid w:val="652C693E"/>
    <w:rsid w:val="652C7A20"/>
    <w:rsid w:val="652E15C6"/>
    <w:rsid w:val="65371AA0"/>
    <w:rsid w:val="653752D8"/>
    <w:rsid w:val="6538F8BE"/>
    <w:rsid w:val="654433E0"/>
    <w:rsid w:val="654D1DBE"/>
    <w:rsid w:val="654FD04A"/>
    <w:rsid w:val="65512C19"/>
    <w:rsid w:val="6555C0FC"/>
    <w:rsid w:val="655803B7"/>
    <w:rsid w:val="6558EB88"/>
    <w:rsid w:val="65663206"/>
    <w:rsid w:val="6568746E"/>
    <w:rsid w:val="656B4F47"/>
    <w:rsid w:val="65701DA8"/>
    <w:rsid w:val="6578F1ED"/>
    <w:rsid w:val="657C8C9F"/>
    <w:rsid w:val="657E1B8B"/>
    <w:rsid w:val="6586FAAB"/>
    <w:rsid w:val="658A0037"/>
    <w:rsid w:val="65974E78"/>
    <w:rsid w:val="65AC4F10"/>
    <w:rsid w:val="65AD946B"/>
    <w:rsid w:val="65B14269"/>
    <w:rsid w:val="65B5B21A"/>
    <w:rsid w:val="65B876F2"/>
    <w:rsid w:val="65C35FBF"/>
    <w:rsid w:val="65C4C193"/>
    <w:rsid w:val="65C55AF6"/>
    <w:rsid w:val="65CBF401"/>
    <w:rsid w:val="65EA9776"/>
    <w:rsid w:val="65EEFF07"/>
    <w:rsid w:val="65EF2C0F"/>
    <w:rsid w:val="65F16A22"/>
    <w:rsid w:val="65F73948"/>
    <w:rsid w:val="65FA0E82"/>
    <w:rsid w:val="6604C127"/>
    <w:rsid w:val="661F2BE3"/>
    <w:rsid w:val="66225596"/>
    <w:rsid w:val="66259AE3"/>
    <w:rsid w:val="663F5A60"/>
    <w:rsid w:val="66468B39"/>
    <w:rsid w:val="6648B0BD"/>
    <w:rsid w:val="66538608"/>
    <w:rsid w:val="6656094D"/>
    <w:rsid w:val="665B16FB"/>
    <w:rsid w:val="665C5D8D"/>
    <w:rsid w:val="665F4E25"/>
    <w:rsid w:val="66667D76"/>
    <w:rsid w:val="666E588E"/>
    <w:rsid w:val="6685898F"/>
    <w:rsid w:val="66930A65"/>
    <w:rsid w:val="6695D0C9"/>
    <w:rsid w:val="669D7487"/>
    <w:rsid w:val="66B0000F"/>
    <w:rsid w:val="66B62CBE"/>
    <w:rsid w:val="66B7F64D"/>
    <w:rsid w:val="66B801EB"/>
    <w:rsid w:val="66B9F8B9"/>
    <w:rsid w:val="66BD34ED"/>
    <w:rsid w:val="66C55D5F"/>
    <w:rsid w:val="66C8E211"/>
    <w:rsid w:val="66D7887C"/>
    <w:rsid w:val="66E00A4C"/>
    <w:rsid w:val="66EBF1A1"/>
    <w:rsid w:val="66F8C99C"/>
    <w:rsid w:val="67137849"/>
    <w:rsid w:val="671E36F6"/>
    <w:rsid w:val="672764A2"/>
    <w:rsid w:val="672ECD7A"/>
    <w:rsid w:val="6733ECC1"/>
    <w:rsid w:val="6735B12E"/>
    <w:rsid w:val="6738327E"/>
    <w:rsid w:val="67390F90"/>
    <w:rsid w:val="6742FFF4"/>
    <w:rsid w:val="674366C6"/>
    <w:rsid w:val="67496BF9"/>
    <w:rsid w:val="674E599E"/>
    <w:rsid w:val="6750A44E"/>
    <w:rsid w:val="676A5A7F"/>
    <w:rsid w:val="6776FE8C"/>
    <w:rsid w:val="67771778"/>
    <w:rsid w:val="677EBED8"/>
    <w:rsid w:val="6781FFCA"/>
    <w:rsid w:val="678CF943"/>
    <w:rsid w:val="67945ED1"/>
    <w:rsid w:val="679571DE"/>
    <w:rsid w:val="679BE428"/>
    <w:rsid w:val="67A6843A"/>
    <w:rsid w:val="67A71BA8"/>
    <w:rsid w:val="67AC3C2B"/>
    <w:rsid w:val="67B42FD3"/>
    <w:rsid w:val="67B489A0"/>
    <w:rsid w:val="67B9B07D"/>
    <w:rsid w:val="67BAC948"/>
    <w:rsid w:val="67BD4938"/>
    <w:rsid w:val="67C1B17D"/>
    <w:rsid w:val="67CA8AB0"/>
    <w:rsid w:val="67CABD6A"/>
    <w:rsid w:val="67CECFD5"/>
    <w:rsid w:val="67D222CC"/>
    <w:rsid w:val="67DCDF26"/>
    <w:rsid w:val="67DEFF4B"/>
    <w:rsid w:val="67E91E4D"/>
    <w:rsid w:val="67EB39EE"/>
    <w:rsid w:val="67EE86CB"/>
    <w:rsid w:val="67F2B7E8"/>
    <w:rsid w:val="67F38BBC"/>
    <w:rsid w:val="68024AA6"/>
    <w:rsid w:val="68060315"/>
    <w:rsid w:val="68067B80"/>
    <w:rsid w:val="680B2FD2"/>
    <w:rsid w:val="680E89EA"/>
    <w:rsid w:val="68226053"/>
    <w:rsid w:val="682AFD57"/>
    <w:rsid w:val="683A7E71"/>
    <w:rsid w:val="6842F825"/>
    <w:rsid w:val="684BC6E6"/>
    <w:rsid w:val="6857D056"/>
    <w:rsid w:val="685A7D6A"/>
    <w:rsid w:val="686944D1"/>
    <w:rsid w:val="6872E3AE"/>
    <w:rsid w:val="6876AF0B"/>
    <w:rsid w:val="6879FE5B"/>
    <w:rsid w:val="689F99F7"/>
    <w:rsid w:val="689FE7AC"/>
    <w:rsid w:val="68A021C6"/>
    <w:rsid w:val="68A9EB40"/>
    <w:rsid w:val="68B02919"/>
    <w:rsid w:val="68B89539"/>
    <w:rsid w:val="68C6AA7E"/>
    <w:rsid w:val="68C94364"/>
    <w:rsid w:val="68CFA6A6"/>
    <w:rsid w:val="68E999CC"/>
    <w:rsid w:val="68E9F3C6"/>
    <w:rsid w:val="68F01795"/>
    <w:rsid w:val="68F11790"/>
    <w:rsid w:val="68F8E293"/>
    <w:rsid w:val="6907A55D"/>
    <w:rsid w:val="69170C44"/>
    <w:rsid w:val="6923C815"/>
    <w:rsid w:val="692E8ECD"/>
    <w:rsid w:val="693404BB"/>
    <w:rsid w:val="6939DE4C"/>
    <w:rsid w:val="69416EE2"/>
    <w:rsid w:val="6952851F"/>
    <w:rsid w:val="69563EF1"/>
    <w:rsid w:val="695E8307"/>
    <w:rsid w:val="695F537E"/>
    <w:rsid w:val="6965E7B3"/>
    <w:rsid w:val="696677B0"/>
    <w:rsid w:val="6986E5EA"/>
    <w:rsid w:val="698B5DE9"/>
    <w:rsid w:val="6991CD88"/>
    <w:rsid w:val="699414B0"/>
    <w:rsid w:val="699C19D4"/>
    <w:rsid w:val="69AC7D8A"/>
    <w:rsid w:val="69BBC6D4"/>
    <w:rsid w:val="69C448C6"/>
    <w:rsid w:val="69C6F0AB"/>
    <w:rsid w:val="69D4EF4A"/>
    <w:rsid w:val="69DE9B3D"/>
    <w:rsid w:val="69E6F342"/>
    <w:rsid w:val="69E76CA8"/>
    <w:rsid w:val="69F84496"/>
    <w:rsid w:val="69F89022"/>
    <w:rsid w:val="69FA1086"/>
    <w:rsid w:val="69FE3DF3"/>
    <w:rsid w:val="6A025C82"/>
    <w:rsid w:val="6A085C73"/>
    <w:rsid w:val="6A098629"/>
    <w:rsid w:val="6A0BF50C"/>
    <w:rsid w:val="6A12B24D"/>
    <w:rsid w:val="6A51DF98"/>
    <w:rsid w:val="6A56B884"/>
    <w:rsid w:val="6A6F1BF7"/>
    <w:rsid w:val="6A7D9DE8"/>
    <w:rsid w:val="6A814F35"/>
    <w:rsid w:val="6A829E9B"/>
    <w:rsid w:val="6A8AC947"/>
    <w:rsid w:val="6A8C2C9C"/>
    <w:rsid w:val="6A98FFDB"/>
    <w:rsid w:val="6A9E014A"/>
    <w:rsid w:val="6AACBE2E"/>
    <w:rsid w:val="6AAE102F"/>
    <w:rsid w:val="6AB2716C"/>
    <w:rsid w:val="6AB7F6AA"/>
    <w:rsid w:val="6ABA7F67"/>
    <w:rsid w:val="6AD68053"/>
    <w:rsid w:val="6AD6B5C4"/>
    <w:rsid w:val="6ADC8A2E"/>
    <w:rsid w:val="6AE453FC"/>
    <w:rsid w:val="6AEA98B9"/>
    <w:rsid w:val="6AFC0653"/>
    <w:rsid w:val="6B017927"/>
    <w:rsid w:val="6B1934C6"/>
    <w:rsid w:val="6B1A4420"/>
    <w:rsid w:val="6B1BA918"/>
    <w:rsid w:val="6B1BF762"/>
    <w:rsid w:val="6B1E2D24"/>
    <w:rsid w:val="6B1E9EFA"/>
    <w:rsid w:val="6B22310F"/>
    <w:rsid w:val="6B2C0AAE"/>
    <w:rsid w:val="6B3E846C"/>
    <w:rsid w:val="6B54DF50"/>
    <w:rsid w:val="6B5783F4"/>
    <w:rsid w:val="6B586CCD"/>
    <w:rsid w:val="6B5D5A4D"/>
    <w:rsid w:val="6B70EA5F"/>
    <w:rsid w:val="6B760EE7"/>
    <w:rsid w:val="6B7B9163"/>
    <w:rsid w:val="6B7CD292"/>
    <w:rsid w:val="6B820FA2"/>
    <w:rsid w:val="6B83386F"/>
    <w:rsid w:val="6B8BC757"/>
    <w:rsid w:val="6BB0BAB2"/>
    <w:rsid w:val="6BBCFEC1"/>
    <w:rsid w:val="6BC47B72"/>
    <w:rsid w:val="6BCA0481"/>
    <w:rsid w:val="6BCF82C9"/>
    <w:rsid w:val="6BE1E5D5"/>
    <w:rsid w:val="6BE76378"/>
    <w:rsid w:val="6BF99F75"/>
    <w:rsid w:val="6C00DA6C"/>
    <w:rsid w:val="6C10B723"/>
    <w:rsid w:val="6C1FF297"/>
    <w:rsid w:val="6C2BA03E"/>
    <w:rsid w:val="6C31A5C2"/>
    <w:rsid w:val="6C323EFF"/>
    <w:rsid w:val="6C3460FC"/>
    <w:rsid w:val="6C39ED03"/>
    <w:rsid w:val="6C44FEFF"/>
    <w:rsid w:val="6C4E3A15"/>
    <w:rsid w:val="6C5179E5"/>
    <w:rsid w:val="6C53B366"/>
    <w:rsid w:val="6C54D753"/>
    <w:rsid w:val="6C5B1647"/>
    <w:rsid w:val="6C6743E0"/>
    <w:rsid w:val="6C7DB8B7"/>
    <w:rsid w:val="6C9BCA13"/>
    <w:rsid w:val="6C9D2D56"/>
    <w:rsid w:val="6CB4A884"/>
    <w:rsid w:val="6CB972DF"/>
    <w:rsid w:val="6CC623DA"/>
    <w:rsid w:val="6CC9D7FE"/>
    <w:rsid w:val="6CD4A732"/>
    <w:rsid w:val="6CD845A2"/>
    <w:rsid w:val="6CE04F6E"/>
    <w:rsid w:val="6CF3672A"/>
    <w:rsid w:val="6CFE5213"/>
    <w:rsid w:val="6D202169"/>
    <w:rsid w:val="6D20A2B6"/>
    <w:rsid w:val="6D2D953B"/>
    <w:rsid w:val="6D3558FA"/>
    <w:rsid w:val="6D37A7D5"/>
    <w:rsid w:val="6D38AD39"/>
    <w:rsid w:val="6D3F3B22"/>
    <w:rsid w:val="6D4AB6FB"/>
    <w:rsid w:val="6D4B3172"/>
    <w:rsid w:val="6D501C7D"/>
    <w:rsid w:val="6D550AB6"/>
    <w:rsid w:val="6D565233"/>
    <w:rsid w:val="6D56A162"/>
    <w:rsid w:val="6D5A32B6"/>
    <w:rsid w:val="6D5C762F"/>
    <w:rsid w:val="6D6882B0"/>
    <w:rsid w:val="6D6C4D17"/>
    <w:rsid w:val="6D6CBA72"/>
    <w:rsid w:val="6D73D57D"/>
    <w:rsid w:val="6D7CDAA0"/>
    <w:rsid w:val="6D8C3466"/>
    <w:rsid w:val="6D93087A"/>
    <w:rsid w:val="6D960FC3"/>
    <w:rsid w:val="6D9620F4"/>
    <w:rsid w:val="6D986310"/>
    <w:rsid w:val="6DA6A741"/>
    <w:rsid w:val="6DAC6E2E"/>
    <w:rsid w:val="6DAD02FF"/>
    <w:rsid w:val="6DB42DA2"/>
    <w:rsid w:val="6DB95A6B"/>
    <w:rsid w:val="6DBB0B01"/>
    <w:rsid w:val="6DBD0242"/>
    <w:rsid w:val="6DC41741"/>
    <w:rsid w:val="6DC43603"/>
    <w:rsid w:val="6DD205E4"/>
    <w:rsid w:val="6DE1F1A8"/>
    <w:rsid w:val="6DF24214"/>
    <w:rsid w:val="6DF2D303"/>
    <w:rsid w:val="6DF502D3"/>
    <w:rsid w:val="6E03E21B"/>
    <w:rsid w:val="6E04B552"/>
    <w:rsid w:val="6E10A25B"/>
    <w:rsid w:val="6E10E8C8"/>
    <w:rsid w:val="6E1A9AB5"/>
    <w:rsid w:val="6E1C9C24"/>
    <w:rsid w:val="6E207938"/>
    <w:rsid w:val="6E2260FB"/>
    <w:rsid w:val="6E2B5906"/>
    <w:rsid w:val="6E30B01E"/>
    <w:rsid w:val="6E34D12E"/>
    <w:rsid w:val="6E3EF4A4"/>
    <w:rsid w:val="6E441ADE"/>
    <w:rsid w:val="6E4502C1"/>
    <w:rsid w:val="6E4E90DA"/>
    <w:rsid w:val="6E592D86"/>
    <w:rsid w:val="6E6BCA86"/>
    <w:rsid w:val="6E6BFFBC"/>
    <w:rsid w:val="6E761217"/>
    <w:rsid w:val="6E7950C4"/>
    <w:rsid w:val="6E8020C5"/>
    <w:rsid w:val="6E829CE7"/>
    <w:rsid w:val="6E837FAA"/>
    <w:rsid w:val="6E90E665"/>
    <w:rsid w:val="6E94094D"/>
    <w:rsid w:val="6E960C90"/>
    <w:rsid w:val="6E980902"/>
    <w:rsid w:val="6E992DAB"/>
    <w:rsid w:val="6EAB09FD"/>
    <w:rsid w:val="6EB218EF"/>
    <w:rsid w:val="6EB61886"/>
    <w:rsid w:val="6EBE53D8"/>
    <w:rsid w:val="6EC17767"/>
    <w:rsid w:val="6EC25922"/>
    <w:rsid w:val="6EDDABF6"/>
    <w:rsid w:val="6EDF02FE"/>
    <w:rsid w:val="6EEA3D5D"/>
    <w:rsid w:val="6EF1D9F6"/>
    <w:rsid w:val="6F030EB5"/>
    <w:rsid w:val="6F07C003"/>
    <w:rsid w:val="6F0ED5F9"/>
    <w:rsid w:val="6F0F0A8B"/>
    <w:rsid w:val="6F1EB728"/>
    <w:rsid w:val="6F25F545"/>
    <w:rsid w:val="6F2BA285"/>
    <w:rsid w:val="6F3E0B64"/>
    <w:rsid w:val="6F4BA9A9"/>
    <w:rsid w:val="6F4D0E48"/>
    <w:rsid w:val="6F4D7C30"/>
    <w:rsid w:val="6F51A33F"/>
    <w:rsid w:val="6F560B7D"/>
    <w:rsid w:val="6F58E211"/>
    <w:rsid w:val="6F59FD8E"/>
    <w:rsid w:val="6F67A333"/>
    <w:rsid w:val="6F71CE72"/>
    <w:rsid w:val="6F81E3E4"/>
    <w:rsid w:val="6F94D515"/>
    <w:rsid w:val="6F95B70A"/>
    <w:rsid w:val="6FA04A02"/>
    <w:rsid w:val="6FA81600"/>
    <w:rsid w:val="6FA8B745"/>
    <w:rsid w:val="6FB10AFB"/>
    <w:rsid w:val="6FB8573A"/>
    <w:rsid w:val="6FBD3E76"/>
    <w:rsid w:val="6FC8CAB1"/>
    <w:rsid w:val="6FCF2AA7"/>
    <w:rsid w:val="6FD36D57"/>
    <w:rsid w:val="6FDDC0A9"/>
    <w:rsid w:val="6FDEFED9"/>
    <w:rsid w:val="6FE0769F"/>
    <w:rsid w:val="6FE40882"/>
    <w:rsid w:val="6FEC51AF"/>
    <w:rsid w:val="6FED4CBA"/>
    <w:rsid w:val="6FF7EE8E"/>
    <w:rsid w:val="6FFA3B20"/>
    <w:rsid w:val="7007BFFD"/>
    <w:rsid w:val="700ED513"/>
    <w:rsid w:val="700F4F35"/>
    <w:rsid w:val="7015B7E9"/>
    <w:rsid w:val="70166EBF"/>
    <w:rsid w:val="7024CA5B"/>
    <w:rsid w:val="7027C0A1"/>
    <w:rsid w:val="7029C0DD"/>
    <w:rsid w:val="702E5F22"/>
    <w:rsid w:val="7035C4CA"/>
    <w:rsid w:val="703F2A10"/>
    <w:rsid w:val="703FE4EF"/>
    <w:rsid w:val="704099BB"/>
    <w:rsid w:val="7042A571"/>
    <w:rsid w:val="7045B3EB"/>
    <w:rsid w:val="705E5A9F"/>
    <w:rsid w:val="70684F87"/>
    <w:rsid w:val="70753064"/>
    <w:rsid w:val="707B2AE0"/>
    <w:rsid w:val="708C7B45"/>
    <w:rsid w:val="7095485C"/>
    <w:rsid w:val="709587B9"/>
    <w:rsid w:val="709DD705"/>
    <w:rsid w:val="70A2B9B6"/>
    <w:rsid w:val="70B92984"/>
    <w:rsid w:val="70C066C9"/>
    <w:rsid w:val="70C8370C"/>
    <w:rsid w:val="70CBF471"/>
    <w:rsid w:val="70D2A837"/>
    <w:rsid w:val="70D30689"/>
    <w:rsid w:val="70D5D2C6"/>
    <w:rsid w:val="70DD3AD2"/>
    <w:rsid w:val="70DFF64C"/>
    <w:rsid w:val="70F43190"/>
    <w:rsid w:val="70FBD7D7"/>
    <w:rsid w:val="70FC0C7B"/>
    <w:rsid w:val="70FDEB3E"/>
    <w:rsid w:val="7106B3CE"/>
    <w:rsid w:val="710CB6B6"/>
    <w:rsid w:val="7113C4BE"/>
    <w:rsid w:val="7118CC2F"/>
    <w:rsid w:val="71197EE4"/>
    <w:rsid w:val="712339CC"/>
    <w:rsid w:val="71293B4A"/>
    <w:rsid w:val="71431A88"/>
    <w:rsid w:val="714373EE"/>
    <w:rsid w:val="7145AF25"/>
    <w:rsid w:val="714C877F"/>
    <w:rsid w:val="71508BB7"/>
    <w:rsid w:val="7153B46D"/>
    <w:rsid w:val="7155DCE3"/>
    <w:rsid w:val="7160F4FD"/>
    <w:rsid w:val="71694CBA"/>
    <w:rsid w:val="7174D78A"/>
    <w:rsid w:val="7178D086"/>
    <w:rsid w:val="717949D0"/>
    <w:rsid w:val="717CEC61"/>
    <w:rsid w:val="71846643"/>
    <w:rsid w:val="71861FDD"/>
    <w:rsid w:val="7186C69D"/>
    <w:rsid w:val="718E83A0"/>
    <w:rsid w:val="719483DF"/>
    <w:rsid w:val="719A4D78"/>
    <w:rsid w:val="719E7E07"/>
    <w:rsid w:val="71A30973"/>
    <w:rsid w:val="71AC5EF5"/>
    <w:rsid w:val="71AD9966"/>
    <w:rsid w:val="71AF73E7"/>
    <w:rsid w:val="71C52B99"/>
    <w:rsid w:val="71CA2D04"/>
    <w:rsid w:val="71D7C121"/>
    <w:rsid w:val="71DDB997"/>
    <w:rsid w:val="71F7B458"/>
    <w:rsid w:val="71FA830E"/>
    <w:rsid w:val="7201C9C4"/>
    <w:rsid w:val="720535BF"/>
    <w:rsid w:val="720B71AB"/>
    <w:rsid w:val="721CF609"/>
    <w:rsid w:val="72219FD2"/>
    <w:rsid w:val="72228AB5"/>
    <w:rsid w:val="72248957"/>
    <w:rsid w:val="722E6DFC"/>
    <w:rsid w:val="722FD91D"/>
    <w:rsid w:val="72354F96"/>
    <w:rsid w:val="7245437A"/>
    <w:rsid w:val="7247CBA7"/>
    <w:rsid w:val="7247D436"/>
    <w:rsid w:val="7248E870"/>
    <w:rsid w:val="7250AC5E"/>
    <w:rsid w:val="725AA3DA"/>
    <w:rsid w:val="72660F98"/>
    <w:rsid w:val="726A67BB"/>
    <w:rsid w:val="726F6251"/>
    <w:rsid w:val="72771539"/>
    <w:rsid w:val="72840AA2"/>
    <w:rsid w:val="728D88C4"/>
    <w:rsid w:val="728DE1AB"/>
    <w:rsid w:val="728E8B8D"/>
    <w:rsid w:val="7294B18C"/>
    <w:rsid w:val="72993695"/>
    <w:rsid w:val="72A033E7"/>
    <w:rsid w:val="72C2549E"/>
    <w:rsid w:val="72C452CD"/>
    <w:rsid w:val="72CC30AB"/>
    <w:rsid w:val="72D26E92"/>
    <w:rsid w:val="72D776E7"/>
    <w:rsid w:val="72E88545"/>
    <w:rsid w:val="72FD2094"/>
    <w:rsid w:val="72FD4491"/>
    <w:rsid w:val="7303DF99"/>
    <w:rsid w:val="730851EE"/>
    <w:rsid w:val="730D817E"/>
    <w:rsid w:val="7311BA00"/>
    <w:rsid w:val="7318EAC2"/>
    <w:rsid w:val="73295F7E"/>
    <w:rsid w:val="734FBEC6"/>
    <w:rsid w:val="7358343D"/>
    <w:rsid w:val="735B46E7"/>
    <w:rsid w:val="735DEC94"/>
    <w:rsid w:val="736034D4"/>
    <w:rsid w:val="737648E0"/>
    <w:rsid w:val="737CED08"/>
    <w:rsid w:val="73825DD2"/>
    <w:rsid w:val="7390DB5F"/>
    <w:rsid w:val="73975BC7"/>
    <w:rsid w:val="73A26B51"/>
    <w:rsid w:val="73B5C0FB"/>
    <w:rsid w:val="73B87655"/>
    <w:rsid w:val="73B9AD32"/>
    <w:rsid w:val="73BB2E56"/>
    <w:rsid w:val="73C009ED"/>
    <w:rsid w:val="73CA6622"/>
    <w:rsid w:val="73D6EBC0"/>
    <w:rsid w:val="73DF0D78"/>
    <w:rsid w:val="73E6C404"/>
    <w:rsid w:val="73FA569C"/>
    <w:rsid w:val="73FAEA27"/>
    <w:rsid w:val="7401FD40"/>
    <w:rsid w:val="7409BF6F"/>
    <w:rsid w:val="740FE3F6"/>
    <w:rsid w:val="74117814"/>
    <w:rsid w:val="7418962B"/>
    <w:rsid w:val="7424DF4E"/>
    <w:rsid w:val="74390982"/>
    <w:rsid w:val="7457FA6E"/>
    <w:rsid w:val="745C5F60"/>
    <w:rsid w:val="74600A8F"/>
    <w:rsid w:val="746306E0"/>
    <w:rsid w:val="746A9D66"/>
    <w:rsid w:val="7471FEC5"/>
    <w:rsid w:val="74749155"/>
    <w:rsid w:val="7474F935"/>
    <w:rsid w:val="747973EA"/>
    <w:rsid w:val="747B841A"/>
    <w:rsid w:val="74827A9C"/>
    <w:rsid w:val="748470AB"/>
    <w:rsid w:val="7487760F"/>
    <w:rsid w:val="74A2D70C"/>
    <w:rsid w:val="74A6DE65"/>
    <w:rsid w:val="74ABD9BB"/>
    <w:rsid w:val="74B3E594"/>
    <w:rsid w:val="74B43B1B"/>
    <w:rsid w:val="74BA9DAC"/>
    <w:rsid w:val="74C3586B"/>
    <w:rsid w:val="74C366D3"/>
    <w:rsid w:val="74D220FB"/>
    <w:rsid w:val="74D7538F"/>
    <w:rsid w:val="74DC7CFB"/>
    <w:rsid w:val="74F78289"/>
    <w:rsid w:val="750420C6"/>
    <w:rsid w:val="7519D4F8"/>
    <w:rsid w:val="75236B1D"/>
    <w:rsid w:val="752EC13D"/>
    <w:rsid w:val="75383C86"/>
    <w:rsid w:val="7540D756"/>
    <w:rsid w:val="754990FE"/>
    <w:rsid w:val="75524324"/>
    <w:rsid w:val="7556EE02"/>
    <w:rsid w:val="7561085A"/>
    <w:rsid w:val="7567B141"/>
    <w:rsid w:val="756CEF35"/>
    <w:rsid w:val="75716302"/>
    <w:rsid w:val="75747BE6"/>
    <w:rsid w:val="7575BC3F"/>
    <w:rsid w:val="75801E64"/>
    <w:rsid w:val="759D5CEC"/>
    <w:rsid w:val="75AA4D04"/>
    <w:rsid w:val="75AE6DEF"/>
    <w:rsid w:val="75B7EA94"/>
    <w:rsid w:val="75BADADF"/>
    <w:rsid w:val="75C4F0C3"/>
    <w:rsid w:val="75CB5374"/>
    <w:rsid w:val="75D19AB1"/>
    <w:rsid w:val="75D32E31"/>
    <w:rsid w:val="75DB55E2"/>
    <w:rsid w:val="75E2F156"/>
    <w:rsid w:val="75EC8E65"/>
    <w:rsid w:val="75EE1363"/>
    <w:rsid w:val="75F7A230"/>
    <w:rsid w:val="75FCBB75"/>
    <w:rsid w:val="75FFE475"/>
    <w:rsid w:val="7604F7FC"/>
    <w:rsid w:val="760515E6"/>
    <w:rsid w:val="76057DF1"/>
    <w:rsid w:val="760A6EF4"/>
    <w:rsid w:val="760DE8CE"/>
    <w:rsid w:val="76252532"/>
    <w:rsid w:val="7632E68E"/>
    <w:rsid w:val="76342113"/>
    <w:rsid w:val="763E89FE"/>
    <w:rsid w:val="764666F7"/>
    <w:rsid w:val="764D5A4C"/>
    <w:rsid w:val="7652DC5B"/>
    <w:rsid w:val="7664A8B6"/>
    <w:rsid w:val="766FA742"/>
    <w:rsid w:val="767597A1"/>
    <w:rsid w:val="76759A6D"/>
    <w:rsid w:val="7681B267"/>
    <w:rsid w:val="7689440F"/>
    <w:rsid w:val="768D065E"/>
    <w:rsid w:val="7697AA47"/>
    <w:rsid w:val="76A4F14C"/>
    <w:rsid w:val="76A50C42"/>
    <w:rsid w:val="76A85BB8"/>
    <w:rsid w:val="76AFB334"/>
    <w:rsid w:val="76B0F48B"/>
    <w:rsid w:val="76B81B95"/>
    <w:rsid w:val="76BF9C29"/>
    <w:rsid w:val="76C4212A"/>
    <w:rsid w:val="76C49E20"/>
    <w:rsid w:val="76CC6EBE"/>
    <w:rsid w:val="76CF09E6"/>
    <w:rsid w:val="76D2E9B8"/>
    <w:rsid w:val="76D50317"/>
    <w:rsid w:val="76ED42CF"/>
    <w:rsid w:val="76FCCA8B"/>
    <w:rsid w:val="76FF84E3"/>
    <w:rsid w:val="77013696"/>
    <w:rsid w:val="7703CF23"/>
    <w:rsid w:val="770DCAE8"/>
    <w:rsid w:val="77234802"/>
    <w:rsid w:val="7723F64B"/>
    <w:rsid w:val="77357151"/>
    <w:rsid w:val="7738C288"/>
    <w:rsid w:val="77531670"/>
    <w:rsid w:val="775A0696"/>
    <w:rsid w:val="775C5CCA"/>
    <w:rsid w:val="77777B61"/>
    <w:rsid w:val="7781E54F"/>
    <w:rsid w:val="778AEE3E"/>
    <w:rsid w:val="7799D5D8"/>
    <w:rsid w:val="779BA332"/>
    <w:rsid w:val="77A4D953"/>
    <w:rsid w:val="77BC9A47"/>
    <w:rsid w:val="77D70986"/>
    <w:rsid w:val="77D88867"/>
    <w:rsid w:val="77D983FF"/>
    <w:rsid w:val="77DECC8F"/>
    <w:rsid w:val="77DF6D9E"/>
    <w:rsid w:val="77E3B9A3"/>
    <w:rsid w:val="77E6014D"/>
    <w:rsid w:val="77EBDA94"/>
    <w:rsid w:val="77F1DA26"/>
    <w:rsid w:val="78061B70"/>
    <w:rsid w:val="7806930C"/>
    <w:rsid w:val="7809F3E9"/>
    <w:rsid w:val="780CDBAE"/>
    <w:rsid w:val="780DC726"/>
    <w:rsid w:val="7810A912"/>
    <w:rsid w:val="7810D0F3"/>
    <w:rsid w:val="78116DA9"/>
    <w:rsid w:val="7824F203"/>
    <w:rsid w:val="782D8682"/>
    <w:rsid w:val="783B3663"/>
    <w:rsid w:val="78444897"/>
    <w:rsid w:val="78545320"/>
    <w:rsid w:val="78662641"/>
    <w:rsid w:val="786E97C2"/>
    <w:rsid w:val="786F5673"/>
    <w:rsid w:val="78704A90"/>
    <w:rsid w:val="7877BC74"/>
    <w:rsid w:val="787F31D5"/>
    <w:rsid w:val="78873F35"/>
    <w:rsid w:val="7888C7F9"/>
    <w:rsid w:val="7898789F"/>
    <w:rsid w:val="789AD8D3"/>
    <w:rsid w:val="789B8F95"/>
    <w:rsid w:val="78A0DA39"/>
    <w:rsid w:val="78A1808C"/>
    <w:rsid w:val="78AEC1C5"/>
    <w:rsid w:val="78BA9865"/>
    <w:rsid w:val="78BE4B7C"/>
    <w:rsid w:val="78CE891D"/>
    <w:rsid w:val="78D1D85F"/>
    <w:rsid w:val="78D91950"/>
    <w:rsid w:val="78DCB6AD"/>
    <w:rsid w:val="78E2B704"/>
    <w:rsid w:val="78E87B73"/>
    <w:rsid w:val="78F5FBED"/>
    <w:rsid w:val="78FCB4CE"/>
    <w:rsid w:val="791C1D61"/>
    <w:rsid w:val="79255D09"/>
    <w:rsid w:val="79339E8B"/>
    <w:rsid w:val="7948E7E9"/>
    <w:rsid w:val="794A218A"/>
    <w:rsid w:val="795206C4"/>
    <w:rsid w:val="7956491C"/>
    <w:rsid w:val="7956A9DB"/>
    <w:rsid w:val="795FA271"/>
    <w:rsid w:val="79758AED"/>
    <w:rsid w:val="797EC87B"/>
    <w:rsid w:val="797F667D"/>
    <w:rsid w:val="7982D6E1"/>
    <w:rsid w:val="7984AD05"/>
    <w:rsid w:val="79983F6B"/>
    <w:rsid w:val="799B32E8"/>
    <w:rsid w:val="79A2F442"/>
    <w:rsid w:val="79ABF709"/>
    <w:rsid w:val="79C2632A"/>
    <w:rsid w:val="79CDDFDD"/>
    <w:rsid w:val="79DA1083"/>
    <w:rsid w:val="79DF7375"/>
    <w:rsid w:val="79E3B781"/>
    <w:rsid w:val="79ECD0E4"/>
    <w:rsid w:val="79FA490D"/>
    <w:rsid w:val="79FB26A9"/>
    <w:rsid w:val="79FEDF5F"/>
    <w:rsid w:val="7A0C022F"/>
    <w:rsid w:val="7A0F3492"/>
    <w:rsid w:val="7A1EA370"/>
    <w:rsid w:val="7A279F8B"/>
    <w:rsid w:val="7A2C734D"/>
    <w:rsid w:val="7A2E4AB6"/>
    <w:rsid w:val="7A3665B1"/>
    <w:rsid w:val="7A3798C9"/>
    <w:rsid w:val="7A3B0319"/>
    <w:rsid w:val="7A3F8183"/>
    <w:rsid w:val="7A483E64"/>
    <w:rsid w:val="7A54278D"/>
    <w:rsid w:val="7A570B80"/>
    <w:rsid w:val="7A6CBDC8"/>
    <w:rsid w:val="7A765D43"/>
    <w:rsid w:val="7A781DDB"/>
    <w:rsid w:val="7A935B32"/>
    <w:rsid w:val="7A97F982"/>
    <w:rsid w:val="7A982454"/>
    <w:rsid w:val="7A9BC403"/>
    <w:rsid w:val="7A9CD9B0"/>
    <w:rsid w:val="7A9DF81C"/>
    <w:rsid w:val="7AB14DDE"/>
    <w:rsid w:val="7AB7BF4B"/>
    <w:rsid w:val="7AD28D5A"/>
    <w:rsid w:val="7ADBA0AE"/>
    <w:rsid w:val="7ADED096"/>
    <w:rsid w:val="7ADF7D03"/>
    <w:rsid w:val="7AE0A061"/>
    <w:rsid w:val="7AE13A9B"/>
    <w:rsid w:val="7AE439BF"/>
    <w:rsid w:val="7AF29A86"/>
    <w:rsid w:val="7AF8FA2B"/>
    <w:rsid w:val="7AFD04AE"/>
    <w:rsid w:val="7B0BF64D"/>
    <w:rsid w:val="7B20F001"/>
    <w:rsid w:val="7B26E7C9"/>
    <w:rsid w:val="7B2F5EEA"/>
    <w:rsid w:val="7B320E5C"/>
    <w:rsid w:val="7B377F90"/>
    <w:rsid w:val="7B37A2B0"/>
    <w:rsid w:val="7B5338EC"/>
    <w:rsid w:val="7B557794"/>
    <w:rsid w:val="7B5A10DA"/>
    <w:rsid w:val="7B5D76C4"/>
    <w:rsid w:val="7B613B9C"/>
    <w:rsid w:val="7B621D61"/>
    <w:rsid w:val="7B656370"/>
    <w:rsid w:val="7B6BC97A"/>
    <w:rsid w:val="7B6BCB29"/>
    <w:rsid w:val="7B6C3771"/>
    <w:rsid w:val="7B6C7E18"/>
    <w:rsid w:val="7B75C831"/>
    <w:rsid w:val="7B91A50C"/>
    <w:rsid w:val="7B987F56"/>
    <w:rsid w:val="7B9BDDF4"/>
    <w:rsid w:val="7BA619C9"/>
    <w:rsid w:val="7BA73D14"/>
    <w:rsid w:val="7BA90655"/>
    <w:rsid w:val="7BAC7614"/>
    <w:rsid w:val="7BB0AD88"/>
    <w:rsid w:val="7BC2B28B"/>
    <w:rsid w:val="7BC40862"/>
    <w:rsid w:val="7BD1AA1C"/>
    <w:rsid w:val="7BE38BBF"/>
    <w:rsid w:val="7BEB74CB"/>
    <w:rsid w:val="7BEFDE07"/>
    <w:rsid w:val="7BF98375"/>
    <w:rsid w:val="7C005C93"/>
    <w:rsid w:val="7C06F41E"/>
    <w:rsid w:val="7C1174D3"/>
    <w:rsid w:val="7C14F745"/>
    <w:rsid w:val="7C28B32B"/>
    <w:rsid w:val="7C336039"/>
    <w:rsid w:val="7C33FF99"/>
    <w:rsid w:val="7C39DD1D"/>
    <w:rsid w:val="7C3B73E9"/>
    <w:rsid w:val="7C5522D0"/>
    <w:rsid w:val="7C580E99"/>
    <w:rsid w:val="7C5D1B84"/>
    <w:rsid w:val="7C5D5355"/>
    <w:rsid w:val="7C61429D"/>
    <w:rsid w:val="7C64644E"/>
    <w:rsid w:val="7C666502"/>
    <w:rsid w:val="7C6B8723"/>
    <w:rsid w:val="7C6E1406"/>
    <w:rsid w:val="7C70AE63"/>
    <w:rsid w:val="7C74D2CC"/>
    <w:rsid w:val="7C7C258C"/>
    <w:rsid w:val="7C8CEB16"/>
    <w:rsid w:val="7C928DA7"/>
    <w:rsid w:val="7C94AC23"/>
    <w:rsid w:val="7C9F2958"/>
    <w:rsid w:val="7CC68F40"/>
    <w:rsid w:val="7CC997AC"/>
    <w:rsid w:val="7CCB9617"/>
    <w:rsid w:val="7CCCD025"/>
    <w:rsid w:val="7CD80874"/>
    <w:rsid w:val="7CDEFACD"/>
    <w:rsid w:val="7CE08703"/>
    <w:rsid w:val="7CE182A9"/>
    <w:rsid w:val="7CE67F42"/>
    <w:rsid w:val="7CEA38BE"/>
    <w:rsid w:val="7CEAF929"/>
    <w:rsid w:val="7CEC206C"/>
    <w:rsid w:val="7CEEA4C3"/>
    <w:rsid w:val="7CF4B211"/>
    <w:rsid w:val="7CFA60E8"/>
    <w:rsid w:val="7CFC7420"/>
    <w:rsid w:val="7CFCF1CB"/>
    <w:rsid w:val="7D09D471"/>
    <w:rsid w:val="7D146775"/>
    <w:rsid w:val="7D53A5F6"/>
    <w:rsid w:val="7D546368"/>
    <w:rsid w:val="7D5880D5"/>
    <w:rsid w:val="7D7B8227"/>
    <w:rsid w:val="7D91267A"/>
    <w:rsid w:val="7D97F597"/>
    <w:rsid w:val="7DA1054D"/>
    <w:rsid w:val="7DAD2C40"/>
    <w:rsid w:val="7DB9B960"/>
    <w:rsid w:val="7DBEE3EA"/>
    <w:rsid w:val="7DC6BDC1"/>
    <w:rsid w:val="7DCE8699"/>
    <w:rsid w:val="7DCEC026"/>
    <w:rsid w:val="7DD879ED"/>
    <w:rsid w:val="7DE5DEE8"/>
    <w:rsid w:val="7DF12941"/>
    <w:rsid w:val="7DF7416E"/>
    <w:rsid w:val="7DF7BB25"/>
    <w:rsid w:val="7DF9AD2E"/>
    <w:rsid w:val="7E1AAC13"/>
    <w:rsid w:val="7E1B88CB"/>
    <w:rsid w:val="7E38C7A4"/>
    <w:rsid w:val="7E3998FC"/>
    <w:rsid w:val="7E3B9500"/>
    <w:rsid w:val="7E3F212E"/>
    <w:rsid w:val="7E4084C8"/>
    <w:rsid w:val="7E532D5F"/>
    <w:rsid w:val="7E5746DE"/>
    <w:rsid w:val="7E5C91EE"/>
    <w:rsid w:val="7E82CD6F"/>
    <w:rsid w:val="7EA7A68A"/>
    <w:rsid w:val="7EA8132C"/>
    <w:rsid w:val="7EB58D19"/>
    <w:rsid w:val="7EB9CE85"/>
    <w:rsid w:val="7EBB92A6"/>
    <w:rsid w:val="7EBE3100"/>
    <w:rsid w:val="7EC1AA11"/>
    <w:rsid w:val="7EC43391"/>
    <w:rsid w:val="7EC61C96"/>
    <w:rsid w:val="7ED0A228"/>
    <w:rsid w:val="7EDBF1CC"/>
    <w:rsid w:val="7EF0464D"/>
    <w:rsid w:val="7EF800A2"/>
    <w:rsid w:val="7F060CA9"/>
    <w:rsid w:val="7F0AE995"/>
    <w:rsid w:val="7F14C333"/>
    <w:rsid w:val="7F2D39AF"/>
    <w:rsid w:val="7F448BCD"/>
    <w:rsid w:val="7F484BC3"/>
    <w:rsid w:val="7F4AEAAD"/>
    <w:rsid w:val="7F4E9DFE"/>
    <w:rsid w:val="7F539196"/>
    <w:rsid w:val="7F579710"/>
    <w:rsid w:val="7F5CA950"/>
    <w:rsid w:val="7F5D12A9"/>
    <w:rsid w:val="7F6075C4"/>
    <w:rsid w:val="7F6819E1"/>
    <w:rsid w:val="7F6DCCDD"/>
    <w:rsid w:val="7F6EC80D"/>
    <w:rsid w:val="7F842D66"/>
    <w:rsid w:val="7F86B5F2"/>
    <w:rsid w:val="7F86EE40"/>
    <w:rsid w:val="7F873548"/>
    <w:rsid w:val="7F8F408D"/>
    <w:rsid w:val="7F8F906C"/>
    <w:rsid w:val="7FA2868B"/>
    <w:rsid w:val="7FA5FA7E"/>
    <w:rsid w:val="7FA8EBE1"/>
    <w:rsid w:val="7FAA2576"/>
    <w:rsid w:val="7FAF94D4"/>
    <w:rsid w:val="7FC5C659"/>
    <w:rsid w:val="7FC76473"/>
    <w:rsid w:val="7FCDF0A7"/>
    <w:rsid w:val="7FD40886"/>
    <w:rsid w:val="7FD6F9D0"/>
    <w:rsid w:val="7FD89685"/>
    <w:rsid w:val="7FD912A6"/>
    <w:rsid w:val="7FD9E5F4"/>
    <w:rsid w:val="7FDE2EB8"/>
    <w:rsid w:val="7FE27D87"/>
    <w:rsid w:val="7FEF4E3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678F9"/>
  <w15:chartTrackingRefBased/>
  <w15:docId w15:val="{B0F9A5F1-343B-4D8F-AD4D-872EA39E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w:i/>
        <w:kern w:val="2"/>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431"/>
    <w:pPr>
      <w:overflowPunct w:val="0"/>
      <w:autoSpaceDE w:val="0"/>
      <w:autoSpaceDN w:val="0"/>
      <w:adjustRightInd w:val="0"/>
      <w:spacing w:before="120"/>
      <w:ind w:firstLine="288"/>
      <w:textAlignment w:val="baseline"/>
    </w:pPr>
    <w:rPr>
      <w:i w:val="0"/>
      <w:iCs/>
      <w:sz w:val="22"/>
    </w:rPr>
  </w:style>
  <w:style w:type="paragraph" w:styleId="Heading1">
    <w:name w:val="heading 1"/>
    <w:basedOn w:val="Normal"/>
    <w:next w:val="Normal"/>
    <w:link w:val="Heading1Char"/>
    <w:autoRedefine/>
    <w:uiPriority w:val="9"/>
    <w:qFormat/>
    <w:rsid w:val="004C2431"/>
    <w:pPr>
      <w:keepNext/>
      <w:keepLines/>
      <w:spacing w:before="0"/>
      <w:ind w:firstLine="0"/>
      <w:contextualSpacing/>
      <w:outlineLvl w:val="0"/>
    </w:pPr>
    <w:rPr>
      <w:rFonts w:ascii="Calibri" w:eastAsiaTheme="majorEastAsia" w:hAnsi="Calibri" w:cs="Calibri"/>
      <w:b/>
      <w:iCs w:val="0"/>
      <w:sz w:val="28"/>
      <w:szCs w:val="22"/>
      <w:shd w:val="clear" w:color="auto" w:fill="FFFFFF"/>
    </w:rPr>
  </w:style>
  <w:style w:type="paragraph" w:styleId="Heading2">
    <w:name w:val="heading 2"/>
    <w:basedOn w:val="Normal"/>
    <w:next w:val="Normal"/>
    <w:link w:val="Heading2Char"/>
    <w:autoRedefine/>
    <w:uiPriority w:val="9"/>
    <w:unhideWhenUsed/>
    <w:qFormat/>
    <w:rsid w:val="00984F9C"/>
    <w:pPr>
      <w:keepNext/>
      <w:keepLines/>
      <w:spacing w:before="0"/>
      <w:ind w:firstLine="0"/>
      <w:outlineLvl w:val="1"/>
    </w:pPr>
    <w:rPr>
      <w:rFonts w:eastAsiaTheme="majorEastAsia" w:cstheme="majorBidi"/>
      <w:b/>
      <w:iCs w:val="0"/>
      <w:szCs w:val="26"/>
    </w:rPr>
  </w:style>
  <w:style w:type="paragraph" w:styleId="Heading3">
    <w:name w:val="heading 3"/>
    <w:basedOn w:val="Normal"/>
    <w:next w:val="Normal"/>
    <w:link w:val="Heading3Char"/>
    <w:autoRedefine/>
    <w:uiPriority w:val="9"/>
    <w:unhideWhenUsed/>
    <w:qFormat/>
    <w:rsid w:val="00BA241E"/>
    <w:pPr>
      <w:keepNext/>
      <w:keepLines/>
      <w:spacing w:before="160"/>
      <w:ind w:firstLine="0"/>
      <w:outlineLvl w:val="2"/>
      <w:pPrChange w:id="0" w:author="Pranav Kulkarni" w:date="2025-09-02T16:22:00Z">
        <w:pPr>
          <w:keepNext/>
          <w:keepLines/>
          <w:overflowPunct w:val="0"/>
          <w:autoSpaceDE w:val="0"/>
          <w:autoSpaceDN w:val="0"/>
          <w:adjustRightInd w:val="0"/>
          <w:spacing w:before="160"/>
          <w:ind w:firstLine="288"/>
          <w:textAlignment w:val="baseline"/>
          <w:outlineLvl w:val="2"/>
        </w:pPr>
      </w:pPrChange>
    </w:pPr>
    <w:rPr>
      <w:rFonts w:eastAsiaTheme="majorEastAsia" w:cstheme="majorBidi"/>
      <w:i/>
      <w:iCs w:val="0"/>
      <w:rPrChange w:id="0" w:author="Pranav Kulkarni" w:date="2025-09-02T16:22:00Z">
        <w:rPr>
          <w:rFonts w:ascii="Arial" w:eastAsiaTheme="majorEastAsia" w:hAnsi="Arial" w:cstheme="majorBidi"/>
          <w:kern w:val="2"/>
          <w:sz w:val="22"/>
          <w:szCs w:val="24"/>
          <w:lang w:val="en-US" w:eastAsia="en-US" w:bidi="ar-SA"/>
          <w14:ligatures w14:val="standardContextual"/>
        </w:rPr>
      </w:rPrChange>
    </w:rPr>
  </w:style>
  <w:style w:type="paragraph" w:styleId="Heading4">
    <w:name w:val="heading 4"/>
    <w:basedOn w:val="Normal"/>
    <w:next w:val="Normal"/>
    <w:link w:val="Heading4Char"/>
    <w:autoRedefine/>
    <w:uiPriority w:val="9"/>
    <w:semiHidden/>
    <w:unhideWhenUsed/>
    <w:qFormat/>
    <w:rsid w:val="008C08EE"/>
    <w:pPr>
      <w:keepNext/>
      <w:keepLines/>
      <w:spacing w:before="40"/>
      <w:outlineLvl w:val="3"/>
    </w:pPr>
    <w:rPr>
      <w:rFonts w:eastAsiaTheme="majorEastAsia" w:cstheme="majorBidi"/>
      <w:i/>
    </w:rPr>
  </w:style>
  <w:style w:type="paragraph" w:styleId="Heading5">
    <w:name w:val="heading 5"/>
    <w:basedOn w:val="Normal"/>
    <w:next w:val="Normal"/>
    <w:link w:val="Heading5Char"/>
    <w:uiPriority w:val="9"/>
    <w:semiHidden/>
    <w:unhideWhenUsed/>
    <w:qFormat/>
    <w:rsid w:val="004847B7"/>
    <w:pPr>
      <w:keepNext/>
      <w:keepLines/>
      <w:spacing w:before="80" w:after="40"/>
      <w:outlineLvl w:val="4"/>
    </w:pPr>
    <w:rPr>
      <w:rFonts w:asciiTheme="minorHAnsi" w:eastAsiaTheme="majorEastAsia" w:hAnsiTheme="minorHAnsi" w:cstheme="majorBidi"/>
      <w:iCs w:val="0"/>
      <w:color w:val="0F4761" w:themeColor="accent1" w:themeShade="BF"/>
    </w:rPr>
  </w:style>
  <w:style w:type="paragraph" w:styleId="Heading6">
    <w:name w:val="heading 6"/>
    <w:basedOn w:val="Normal"/>
    <w:next w:val="Normal"/>
    <w:link w:val="Heading6Char"/>
    <w:uiPriority w:val="9"/>
    <w:semiHidden/>
    <w:unhideWhenUsed/>
    <w:qFormat/>
    <w:rsid w:val="004847B7"/>
    <w:pPr>
      <w:keepNext/>
      <w:keepLines/>
      <w:spacing w:before="40"/>
      <w:outlineLvl w:val="5"/>
    </w:pPr>
    <w:rPr>
      <w:rFonts w:asciiTheme="minorHAnsi" w:eastAsiaTheme="majorEastAsia" w:hAnsiTheme="minorHAnsi" w:cstheme="majorBidi"/>
      <w:i/>
      <w:color w:val="595959" w:themeColor="text1" w:themeTint="A6"/>
    </w:rPr>
  </w:style>
  <w:style w:type="paragraph" w:styleId="Heading7">
    <w:name w:val="heading 7"/>
    <w:basedOn w:val="Normal"/>
    <w:next w:val="Normal"/>
    <w:link w:val="Heading7Char"/>
    <w:uiPriority w:val="9"/>
    <w:semiHidden/>
    <w:unhideWhenUsed/>
    <w:qFormat/>
    <w:rsid w:val="004847B7"/>
    <w:pPr>
      <w:keepNext/>
      <w:keepLines/>
      <w:spacing w:before="40"/>
      <w:outlineLvl w:val="6"/>
    </w:pPr>
    <w:rPr>
      <w:rFonts w:asciiTheme="minorHAnsi" w:eastAsiaTheme="majorEastAsia" w:hAnsiTheme="minorHAnsi" w:cstheme="majorBidi"/>
      <w:iCs w:val="0"/>
      <w:color w:val="595959" w:themeColor="text1" w:themeTint="A6"/>
    </w:rPr>
  </w:style>
  <w:style w:type="paragraph" w:styleId="Heading8">
    <w:name w:val="heading 8"/>
    <w:basedOn w:val="Normal"/>
    <w:next w:val="Normal"/>
    <w:link w:val="Heading8Char"/>
    <w:uiPriority w:val="9"/>
    <w:semiHidden/>
    <w:unhideWhenUsed/>
    <w:qFormat/>
    <w:rsid w:val="004847B7"/>
    <w:pPr>
      <w:keepNext/>
      <w:keepLines/>
      <w:spacing w:before="0"/>
      <w:outlineLvl w:val="7"/>
    </w:pPr>
    <w:rPr>
      <w:rFonts w:asciiTheme="minorHAnsi" w:eastAsiaTheme="majorEastAsia" w:hAnsiTheme="minorHAnsi" w:cstheme="majorBidi"/>
      <w:i/>
      <w:color w:val="272727" w:themeColor="text1" w:themeTint="D8"/>
    </w:rPr>
  </w:style>
  <w:style w:type="paragraph" w:styleId="Heading9">
    <w:name w:val="heading 9"/>
    <w:basedOn w:val="Normal"/>
    <w:next w:val="Normal"/>
    <w:link w:val="Heading9Char"/>
    <w:uiPriority w:val="9"/>
    <w:semiHidden/>
    <w:unhideWhenUsed/>
    <w:qFormat/>
    <w:rsid w:val="004847B7"/>
    <w:pPr>
      <w:keepNext/>
      <w:keepLines/>
      <w:spacing w:before="0"/>
      <w:outlineLvl w:val="8"/>
    </w:pPr>
    <w:rPr>
      <w:rFonts w:asciiTheme="minorHAnsi" w:eastAsiaTheme="majorEastAsia" w:hAnsiTheme="minorHAnsi" w:cstheme="majorBidi"/>
      <w:iCs w:val="0"/>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ion1">
    <w:name w:val="Caption1"/>
    <w:basedOn w:val="Caption"/>
    <w:autoRedefine/>
    <w:qFormat/>
    <w:rsid w:val="004C2431"/>
    <w:pPr>
      <w:spacing w:after="0"/>
      <w:ind w:firstLine="0"/>
    </w:pPr>
    <w:rPr>
      <w:b/>
      <w:i w:val="0"/>
      <w:sz w:val="20"/>
    </w:rPr>
  </w:style>
  <w:style w:type="paragraph" w:styleId="Caption">
    <w:name w:val="caption"/>
    <w:basedOn w:val="Normal"/>
    <w:next w:val="Normal"/>
    <w:uiPriority w:val="35"/>
    <w:semiHidden/>
    <w:unhideWhenUsed/>
    <w:qFormat/>
    <w:rsid w:val="008F0C0D"/>
    <w:pPr>
      <w:spacing w:after="200"/>
    </w:pPr>
    <w:rPr>
      <w:i/>
      <w:color w:val="0E2841" w:themeColor="text2"/>
      <w:sz w:val="18"/>
      <w:szCs w:val="18"/>
    </w:rPr>
  </w:style>
  <w:style w:type="paragraph" w:styleId="TOC1">
    <w:name w:val="toc 1"/>
    <w:basedOn w:val="Normal"/>
    <w:next w:val="Normal"/>
    <w:autoRedefine/>
    <w:uiPriority w:val="39"/>
    <w:unhideWhenUsed/>
    <w:qFormat/>
    <w:rsid w:val="000C39A8"/>
    <w:rPr>
      <w:rFonts w:asciiTheme="minorHAnsi" w:hAnsiTheme="minorHAnsi"/>
      <w:b/>
      <w:bCs/>
      <w:i/>
      <w:iCs w:val="0"/>
      <w:sz w:val="24"/>
    </w:rPr>
  </w:style>
  <w:style w:type="paragraph" w:styleId="TOC2">
    <w:name w:val="toc 2"/>
    <w:basedOn w:val="Normal"/>
    <w:next w:val="Normal"/>
    <w:autoRedefine/>
    <w:uiPriority w:val="39"/>
    <w:unhideWhenUsed/>
    <w:qFormat/>
    <w:rsid w:val="000C39A8"/>
    <w:pPr>
      <w:ind w:left="220"/>
    </w:pPr>
    <w:rPr>
      <w:rFonts w:asciiTheme="minorHAnsi" w:hAnsiTheme="minorHAnsi"/>
      <w:b/>
      <w:bCs/>
      <w:szCs w:val="22"/>
    </w:rPr>
  </w:style>
  <w:style w:type="character" w:customStyle="1" w:styleId="Heading3Char">
    <w:name w:val="Heading 3 Char"/>
    <w:basedOn w:val="DefaultParagraphFont"/>
    <w:link w:val="Heading3"/>
    <w:uiPriority w:val="9"/>
    <w:rsid w:val="00BA241E"/>
    <w:rPr>
      <w:rFonts w:eastAsiaTheme="majorEastAsia" w:cstheme="majorBidi"/>
      <w:sz w:val="22"/>
    </w:rPr>
  </w:style>
  <w:style w:type="character" w:customStyle="1" w:styleId="Heading1Char">
    <w:name w:val="Heading 1 Char"/>
    <w:basedOn w:val="DefaultParagraphFont"/>
    <w:link w:val="Heading1"/>
    <w:uiPriority w:val="9"/>
    <w:rsid w:val="004C2431"/>
    <w:rPr>
      <w:rFonts w:ascii="Calibri" w:eastAsiaTheme="majorEastAsia" w:hAnsi="Calibri" w:cs="Calibri"/>
      <w:b/>
      <w:i w:val="0"/>
      <w:sz w:val="28"/>
      <w:szCs w:val="22"/>
    </w:rPr>
  </w:style>
  <w:style w:type="character" w:customStyle="1" w:styleId="Heading2Char">
    <w:name w:val="Heading 2 Char"/>
    <w:basedOn w:val="DefaultParagraphFont"/>
    <w:link w:val="Heading2"/>
    <w:uiPriority w:val="9"/>
    <w:rsid w:val="00984F9C"/>
    <w:rPr>
      <w:rFonts w:eastAsiaTheme="majorEastAsia" w:cstheme="majorBidi"/>
      <w:b/>
      <w:i w:val="0"/>
      <w:sz w:val="22"/>
      <w:szCs w:val="26"/>
    </w:rPr>
  </w:style>
  <w:style w:type="character" w:customStyle="1" w:styleId="Heading4Char">
    <w:name w:val="Heading 4 Char"/>
    <w:basedOn w:val="DefaultParagraphFont"/>
    <w:link w:val="Heading4"/>
    <w:uiPriority w:val="9"/>
    <w:semiHidden/>
    <w:rsid w:val="008C08EE"/>
    <w:rPr>
      <w:rFonts w:eastAsiaTheme="majorEastAsia" w:cstheme="majorBidi"/>
      <w:iCs/>
      <w:sz w:val="22"/>
    </w:rPr>
  </w:style>
  <w:style w:type="character" w:customStyle="1" w:styleId="Heading5Char">
    <w:name w:val="Heading 5 Char"/>
    <w:basedOn w:val="DefaultParagraphFont"/>
    <w:link w:val="Heading5"/>
    <w:uiPriority w:val="9"/>
    <w:semiHidden/>
    <w:rsid w:val="004847B7"/>
    <w:rPr>
      <w:rFonts w:asciiTheme="minorHAnsi" w:eastAsiaTheme="majorEastAsia" w:hAnsiTheme="minorHAnsi" w:cstheme="majorBidi"/>
      <w:i w:val="0"/>
      <w:color w:val="0F4761" w:themeColor="accent1" w:themeShade="BF"/>
      <w:sz w:val="22"/>
    </w:rPr>
  </w:style>
  <w:style w:type="character" w:customStyle="1" w:styleId="Heading6Char">
    <w:name w:val="Heading 6 Char"/>
    <w:basedOn w:val="DefaultParagraphFont"/>
    <w:link w:val="Heading6"/>
    <w:uiPriority w:val="9"/>
    <w:semiHidden/>
    <w:rsid w:val="004847B7"/>
    <w:rPr>
      <w:rFonts w:asciiTheme="minorHAnsi" w:eastAsiaTheme="majorEastAsia" w:hAnsiTheme="minorHAnsi" w:cstheme="majorBidi"/>
      <w:iCs/>
      <w:color w:val="595959" w:themeColor="text1" w:themeTint="A6"/>
      <w:sz w:val="22"/>
    </w:rPr>
  </w:style>
  <w:style w:type="character" w:customStyle="1" w:styleId="Heading7Char">
    <w:name w:val="Heading 7 Char"/>
    <w:basedOn w:val="DefaultParagraphFont"/>
    <w:link w:val="Heading7"/>
    <w:uiPriority w:val="9"/>
    <w:semiHidden/>
    <w:rsid w:val="004847B7"/>
    <w:rPr>
      <w:rFonts w:asciiTheme="minorHAnsi" w:eastAsiaTheme="majorEastAsia" w:hAnsiTheme="minorHAnsi" w:cstheme="majorBidi"/>
      <w:i w:val="0"/>
      <w:color w:val="595959" w:themeColor="text1" w:themeTint="A6"/>
      <w:sz w:val="22"/>
    </w:rPr>
  </w:style>
  <w:style w:type="character" w:customStyle="1" w:styleId="Heading8Char">
    <w:name w:val="Heading 8 Char"/>
    <w:basedOn w:val="DefaultParagraphFont"/>
    <w:link w:val="Heading8"/>
    <w:uiPriority w:val="9"/>
    <w:semiHidden/>
    <w:rsid w:val="004847B7"/>
    <w:rPr>
      <w:rFonts w:asciiTheme="minorHAnsi" w:eastAsiaTheme="majorEastAsia" w:hAnsiTheme="minorHAnsi" w:cstheme="majorBidi"/>
      <w:iCs/>
      <w:color w:val="272727" w:themeColor="text1" w:themeTint="D8"/>
      <w:sz w:val="22"/>
    </w:rPr>
  </w:style>
  <w:style w:type="character" w:customStyle="1" w:styleId="Heading9Char">
    <w:name w:val="Heading 9 Char"/>
    <w:basedOn w:val="DefaultParagraphFont"/>
    <w:link w:val="Heading9"/>
    <w:uiPriority w:val="9"/>
    <w:semiHidden/>
    <w:rsid w:val="004847B7"/>
    <w:rPr>
      <w:rFonts w:asciiTheme="minorHAnsi" w:eastAsiaTheme="majorEastAsia" w:hAnsiTheme="minorHAnsi" w:cstheme="majorBidi"/>
      <w:i w:val="0"/>
      <w:color w:val="272727" w:themeColor="text1" w:themeTint="D8"/>
      <w:sz w:val="22"/>
    </w:rPr>
  </w:style>
  <w:style w:type="paragraph" w:styleId="Title">
    <w:name w:val="Title"/>
    <w:basedOn w:val="Normal"/>
    <w:next w:val="Normal"/>
    <w:link w:val="TitleChar"/>
    <w:autoRedefine/>
    <w:uiPriority w:val="10"/>
    <w:qFormat/>
    <w:rsid w:val="004C2431"/>
    <w:pPr>
      <w:spacing w:after="200"/>
      <w:ind w:firstLine="0"/>
      <w:contextualSpacing/>
    </w:pPr>
    <w:rPr>
      <w:rFonts w:eastAsiaTheme="majorEastAsia" w:cstheme="majorBidi"/>
      <w:b/>
      <w:spacing w:val="-10"/>
      <w:kern w:val="28"/>
      <w:sz w:val="40"/>
      <w:szCs w:val="32"/>
    </w:rPr>
  </w:style>
  <w:style w:type="character" w:customStyle="1" w:styleId="TitleChar">
    <w:name w:val="Title Char"/>
    <w:basedOn w:val="DefaultParagraphFont"/>
    <w:link w:val="Title"/>
    <w:uiPriority w:val="10"/>
    <w:rsid w:val="004C2431"/>
    <w:rPr>
      <w:rFonts w:eastAsiaTheme="majorEastAsia" w:cstheme="majorBidi"/>
      <w:b/>
      <w:i w:val="0"/>
      <w:iCs/>
      <w:spacing w:val="-10"/>
      <w:kern w:val="28"/>
      <w:sz w:val="40"/>
      <w:szCs w:val="32"/>
    </w:rPr>
  </w:style>
  <w:style w:type="paragraph" w:styleId="Subtitle">
    <w:name w:val="Subtitle"/>
    <w:basedOn w:val="Normal"/>
    <w:next w:val="Normal"/>
    <w:link w:val="SubtitleChar"/>
    <w:autoRedefine/>
    <w:uiPriority w:val="11"/>
    <w:qFormat/>
    <w:rsid w:val="0041265A"/>
    <w:pPr>
      <w:numPr>
        <w:ilvl w:val="1"/>
      </w:numPr>
      <w:spacing w:after="160"/>
      <w:ind w:firstLine="288"/>
    </w:pPr>
    <w:rPr>
      <w:rFonts w:eastAsiaTheme="majorEastAsia" w:cs="Times New Roman (Headings CS)"/>
      <w:b/>
      <w:iCs w:val="0"/>
      <w:color w:val="000000" w:themeColor="text1"/>
      <w:sz w:val="28"/>
      <w:szCs w:val="28"/>
    </w:rPr>
  </w:style>
  <w:style w:type="character" w:customStyle="1" w:styleId="SubtitleChar">
    <w:name w:val="Subtitle Char"/>
    <w:basedOn w:val="DefaultParagraphFont"/>
    <w:link w:val="Subtitle"/>
    <w:uiPriority w:val="11"/>
    <w:rsid w:val="0041265A"/>
    <w:rPr>
      <w:rFonts w:eastAsiaTheme="majorEastAsia" w:cs="Times New Roman (Headings CS)"/>
      <w:b/>
      <w:i w:val="0"/>
      <w:color w:val="000000" w:themeColor="text1"/>
      <w:sz w:val="28"/>
      <w:szCs w:val="28"/>
    </w:rPr>
  </w:style>
  <w:style w:type="paragraph" w:styleId="Quote">
    <w:name w:val="Quote"/>
    <w:basedOn w:val="Normal"/>
    <w:next w:val="Normal"/>
    <w:link w:val="QuoteChar"/>
    <w:uiPriority w:val="29"/>
    <w:qFormat/>
    <w:rsid w:val="004847B7"/>
    <w:pPr>
      <w:spacing w:before="160" w:after="160"/>
      <w:jc w:val="center"/>
    </w:pPr>
    <w:rPr>
      <w:i/>
      <w:color w:val="404040" w:themeColor="text1" w:themeTint="BF"/>
    </w:rPr>
  </w:style>
  <w:style w:type="character" w:customStyle="1" w:styleId="QuoteChar">
    <w:name w:val="Quote Char"/>
    <w:basedOn w:val="DefaultParagraphFont"/>
    <w:link w:val="Quote"/>
    <w:uiPriority w:val="29"/>
    <w:rsid w:val="004847B7"/>
    <w:rPr>
      <w:iCs/>
      <w:color w:val="404040" w:themeColor="text1" w:themeTint="BF"/>
      <w:sz w:val="22"/>
    </w:rPr>
  </w:style>
  <w:style w:type="paragraph" w:styleId="ListParagraph">
    <w:name w:val="List Paragraph"/>
    <w:basedOn w:val="Normal"/>
    <w:uiPriority w:val="34"/>
    <w:qFormat/>
    <w:rsid w:val="004847B7"/>
    <w:pPr>
      <w:ind w:left="720"/>
      <w:contextualSpacing/>
    </w:pPr>
    <w:rPr>
      <w:iCs w:val="0"/>
    </w:rPr>
  </w:style>
  <w:style w:type="character" w:styleId="IntenseEmphasis">
    <w:name w:val="Intense Emphasis"/>
    <w:basedOn w:val="DefaultParagraphFont"/>
    <w:uiPriority w:val="21"/>
    <w:qFormat/>
    <w:rsid w:val="004847B7"/>
    <w:rPr>
      <w:i w:val="0"/>
      <w:iCs/>
      <w:color w:val="0F4761" w:themeColor="accent1" w:themeShade="BF"/>
    </w:rPr>
  </w:style>
  <w:style w:type="paragraph" w:styleId="IntenseQuote">
    <w:name w:val="Intense Quote"/>
    <w:basedOn w:val="Normal"/>
    <w:next w:val="Normal"/>
    <w:link w:val="IntenseQuoteChar"/>
    <w:uiPriority w:val="30"/>
    <w:qFormat/>
    <w:rsid w:val="004847B7"/>
    <w:pPr>
      <w:pBdr>
        <w:top w:val="single" w:sz="4" w:space="10" w:color="0F4761" w:themeColor="accent1" w:themeShade="BF"/>
        <w:bottom w:val="single" w:sz="4" w:space="10" w:color="0F4761" w:themeColor="accent1" w:themeShade="BF"/>
      </w:pBdr>
      <w:spacing w:before="360" w:after="360"/>
      <w:ind w:left="864" w:right="864"/>
      <w:jc w:val="center"/>
    </w:pPr>
    <w:rPr>
      <w:i/>
      <w:color w:val="0F4761" w:themeColor="accent1" w:themeShade="BF"/>
    </w:rPr>
  </w:style>
  <w:style w:type="character" w:customStyle="1" w:styleId="IntenseQuoteChar">
    <w:name w:val="Intense Quote Char"/>
    <w:basedOn w:val="DefaultParagraphFont"/>
    <w:link w:val="IntenseQuote"/>
    <w:uiPriority w:val="30"/>
    <w:rsid w:val="004847B7"/>
    <w:rPr>
      <w:iCs/>
      <w:color w:val="0F4761" w:themeColor="accent1" w:themeShade="BF"/>
      <w:sz w:val="22"/>
    </w:rPr>
  </w:style>
  <w:style w:type="character" w:styleId="IntenseReference">
    <w:name w:val="Intense Reference"/>
    <w:basedOn w:val="DefaultParagraphFont"/>
    <w:uiPriority w:val="32"/>
    <w:qFormat/>
    <w:rsid w:val="004847B7"/>
    <w:rPr>
      <w:b/>
      <w:bCs/>
      <w:smallCaps/>
      <w:color w:val="0F4761" w:themeColor="accent1" w:themeShade="BF"/>
      <w:spacing w:val="5"/>
    </w:rPr>
  </w:style>
  <w:style w:type="paragraph" w:styleId="CommentText">
    <w:name w:val="annotation text"/>
    <w:basedOn w:val="Normal"/>
    <w:link w:val="CommentTextChar"/>
    <w:uiPriority w:val="99"/>
    <w:unhideWhenUsed/>
    <w:rsid w:val="004847B7"/>
    <w:rPr>
      <w:sz w:val="20"/>
      <w:szCs w:val="20"/>
    </w:rPr>
  </w:style>
  <w:style w:type="character" w:customStyle="1" w:styleId="CommentTextChar">
    <w:name w:val="Comment Text Char"/>
    <w:basedOn w:val="DefaultParagraphFont"/>
    <w:link w:val="CommentText"/>
    <w:uiPriority w:val="99"/>
    <w:rsid w:val="004847B7"/>
    <w:rPr>
      <w:i w:val="0"/>
      <w:iCs/>
      <w:szCs w:val="20"/>
    </w:rPr>
  </w:style>
  <w:style w:type="character" w:styleId="CommentReference">
    <w:name w:val="annotation reference"/>
    <w:basedOn w:val="DefaultParagraphFont"/>
    <w:uiPriority w:val="99"/>
    <w:semiHidden/>
    <w:unhideWhenUsed/>
    <w:rsid w:val="004847B7"/>
    <w:rPr>
      <w:sz w:val="16"/>
      <w:szCs w:val="16"/>
    </w:rPr>
  </w:style>
  <w:style w:type="character" w:styleId="LineNumber">
    <w:name w:val="line number"/>
    <w:basedOn w:val="DefaultParagraphFont"/>
    <w:uiPriority w:val="99"/>
    <w:semiHidden/>
    <w:unhideWhenUsed/>
    <w:rsid w:val="003E7332"/>
  </w:style>
  <w:style w:type="paragraph" w:styleId="Bibliography">
    <w:name w:val="Bibliography"/>
    <w:basedOn w:val="Normal"/>
    <w:next w:val="Normal"/>
    <w:uiPriority w:val="37"/>
    <w:unhideWhenUsed/>
    <w:rsid w:val="0021642B"/>
    <w:pPr>
      <w:tabs>
        <w:tab w:val="left" w:pos="380"/>
      </w:tabs>
      <w:spacing w:line="480" w:lineRule="auto"/>
      <w:ind w:left="384" w:hanging="384"/>
    </w:pPr>
  </w:style>
  <w:style w:type="paragraph" w:styleId="CommentSubject">
    <w:name w:val="annotation subject"/>
    <w:basedOn w:val="CommentText"/>
    <w:next w:val="CommentText"/>
    <w:link w:val="CommentSubjectChar"/>
    <w:uiPriority w:val="99"/>
    <w:semiHidden/>
    <w:unhideWhenUsed/>
    <w:rsid w:val="00F91BB4"/>
    <w:rPr>
      <w:b/>
      <w:bCs/>
    </w:rPr>
  </w:style>
  <w:style w:type="character" w:customStyle="1" w:styleId="CommentSubjectChar">
    <w:name w:val="Comment Subject Char"/>
    <w:basedOn w:val="CommentTextChar"/>
    <w:link w:val="CommentSubject"/>
    <w:uiPriority w:val="99"/>
    <w:semiHidden/>
    <w:rsid w:val="00F91BB4"/>
    <w:rPr>
      <w:b/>
      <w:bCs/>
      <w:i w:val="0"/>
      <w:iCs/>
      <w:szCs w:val="20"/>
    </w:rPr>
  </w:style>
  <w:style w:type="character" w:styleId="PlaceholderText">
    <w:name w:val="Placeholder Text"/>
    <w:basedOn w:val="DefaultParagraphFont"/>
    <w:uiPriority w:val="99"/>
    <w:semiHidden/>
    <w:rsid w:val="003D640D"/>
    <w:rPr>
      <w:color w:val="666666"/>
    </w:rPr>
  </w:style>
  <w:style w:type="paragraph" w:styleId="TOCHeading">
    <w:name w:val="TOC Heading"/>
    <w:basedOn w:val="Heading1"/>
    <w:next w:val="Normal"/>
    <w:uiPriority w:val="39"/>
    <w:unhideWhenUsed/>
    <w:qFormat/>
    <w:rsid w:val="000442A9"/>
    <w:pPr>
      <w:overflowPunct/>
      <w:autoSpaceDE/>
      <w:autoSpaceDN/>
      <w:adjustRightInd/>
      <w:spacing w:before="480" w:line="276" w:lineRule="auto"/>
      <w:textAlignment w:val="auto"/>
      <w:outlineLvl w:val="9"/>
    </w:pPr>
    <w:rPr>
      <w:rFonts w:asciiTheme="majorHAnsi" w:hAnsiTheme="majorHAnsi"/>
      <w:bCs/>
      <w:iCs/>
      <w:color w:val="0F4761" w:themeColor="accent1" w:themeShade="BF"/>
      <w:kern w:val="0"/>
      <w:szCs w:val="28"/>
      <w:shd w:val="clear" w:color="auto" w:fill="auto"/>
      <w14:ligatures w14:val="none"/>
    </w:rPr>
  </w:style>
  <w:style w:type="character" w:styleId="Hyperlink">
    <w:name w:val="Hyperlink"/>
    <w:basedOn w:val="DefaultParagraphFont"/>
    <w:uiPriority w:val="99"/>
    <w:unhideWhenUsed/>
    <w:rsid w:val="000442A9"/>
    <w:rPr>
      <w:color w:val="467886" w:themeColor="hyperlink"/>
      <w:u w:val="single"/>
    </w:rPr>
  </w:style>
  <w:style w:type="paragraph" w:styleId="TOC3">
    <w:name w:val="toc 3"/>
    <w:basedOn w:val="Normal"/>
    <w:next w:val="Normal"/>
    <w:autoRedefine/>
    <w:uiPriority w:val="39"/>
    <w:semiHidden/>
    <w:unhideWhenUsed/>
    <w:rsid w:val="000442A9"/>
    <w:pPr>
      <w:spacing w:before="0"/>
      <w:ind w:left="440"/>
    </w:pPr>
    <w:rPr>
      <w:rFonts w:asciiTheme="minorHAnsi" w:hAnsiTheme="minorHAnsi"/>
      <w:sz w:val="20"/>
      <w:szCs w:val="20"/>
    </w:rPr>
  </w:style>
  <w:style w:type="paragraph" w:styleId="TOC4">
    <w:name w:val="toc 4"/>
    <w:basedOn w:val="Normal"/>
    <w:next w:val="Normal"/>
    <w:autoRedefine/>
    <w:uiPriority w:val="39"/>
    <w:semiHidden/>
    <w:unhideWhenUsed/>
    <w:rsid w:val="000442A9"/>
    <w:pPr>
      <w:spacing w:before="0"/>
      <w:ind w:left="660"/>
    </w:pPr>
    <w:rPr>
      <w:rFonts w:asciiTheme="minorHAnsi" w:hAnsiTheme="minorHAnsi"/>
      <w:sz w:val="20"/>
      <w:szCs w:val="20"/>
    </w:rPr>
  </w:style>
  <w:style w:type="paragraph" w:styleId="TOC5">
    <w:name w:val="toc 5"/>
    <w:basedOn w:val="Normal"/>
    <w:next w:val="Normal"/>
    <w:autoRedefine/>
    <w:uiPriority w:val="39"/>
    <w:semiHidden/>
    <w:unhideWhenUsed/>
    <w:rsid w:val="000442A9"/>
    <w:pPr>
      <w:spacing w:before="0"/>
      <w:ind w:left="880"/>
    </w:pPr>
    <w:rPr>
      <w:rFonts w:asciiTheme="minorHAnsi" w:hAnsiTheme="minorHAnsi"/>
      <w:sz w:val="20"/>
      <w:szCs w:val="20"/>
    </w:rPr>
  </w:style>
  <w:style w:type="paragraph" w:styleId="TOC6">
    <w:name w:val="toc 6"/>
    <w:basedOn w:val="Normal"/>
    <w:next w:val="Normal"/>
    <w:autoRedefine/>
    <w:uiPriority w:val="39"/>
    <w:semiHidden/>
    <w:unhideWhenUsed/>
    <w:rsid w:val="000442A9"/>
    <w:pPr>
      <w:spacing w:before="0"/>
      <w:ind w:left="1100"/>
    </w:pPr>
    <w:rPr>
      <w:rFonts w:asciiTheme="minorHAnsi" w:hAnsiTheme="minorHAnsi"/>
      <w:sz w:val="20"/>
      <w:szCs w:val="20"/>
    </w:rPr>
  </w:style>
  <w:style w:type="paragraph" w:styleId="TOC7">
    <w:name w:val="toc 7"/>
    <w:basedOn w:val="Normal"/>
    <w:next w:val="Normal"/>
    <w:autoRedefine/>
    <w:uiPriority w:val="39"/>
    <w:semiHidden/>
    <w:unhideWhenUsed/>
    <w:rsid w:val="000442A9"/>
    <w:pPr>
      <w:spacing w:before="0"/>
      <w:ind w:left="1320"/>
    </w:pPr>
    <w:rPr>
      <w:rFonts w:asciiTheme="minorHAnsi" w:hAnsiTheme="minorHAnsi"/>
      <w:sz w:val="20"/>
      <w:szCs w:val="20"/>
    </w:rPr>
  </w:style>
  <w:style w:type="paragraph" w:styleId="TOC8">
    <w:name w:val="toc 8"/>
    <w:basedOn w:val="Normal"/>
    <w:next w:val="Normal"/>
    <w:autoRedefine/>
    <w:uiPriority w:val="39"/>
    <w:semiHidden/>
    <w:unhideWhenUsed/>
    <w:rsid w:val="000442A9"/>
    <w:pPr>
      <w:spacing w:before="0"/>
      <w:ind w:left="1540"/>
    </w:pPr>
    <w:rPr>
      <w:rFonts w:asciiTheme="minorHAnsi" w:hAnsiTheme="minorHAnsi"/>
      <w:sz w:val="20"/>
      <w:szCs w:val="20"/>
    </w:rPr>
  </w:style>
  <w:style w:type="paragraph" w:styleId="TOC9">
    <w:name w:val="toc 9"/>
    <w:basedOn w:val="Normal"/>
    <w:next w:val="Normal"/>
    <w:autoRedefine/>
    <w:uiPriority w:val="39"/>
    <w:semiHidden/>
    <w:unhideWhenUsed/>
    <w:rsid w:val="000442A9"/>
    <w:pPr>
      <w:spacing w:before="0"/>
      <w:ind w:left="1760"/>
    </w:pPr>
    <w:rPr>
      <w:rFonts w:asciiTheme="minorHAnsi" w:hAnsiTheme="minorHAnsi"/>
      <w:sz w:val="20"/>
      <w:szCs w:val="20"/>
    </w:rPr>
  </w:style>
  <w:style w:type="paragraph" w:styleId="Revision">
    <w:name w:val="Revision"/>
    <w:hidden/>
    <w:uiPriority w:val="99"/>
    <w:semiHidden/>
    <w:rsid w:val="000F7294"/>
    <w:rPr>
      <w:i w:val="0"/>
      <w:iCs/>
      <w:sz w:val="22"/>
    </w:rPr>
  </w:style>
  <w:style w:type="table" w:styleId="TableGrid">
    <w:name w:val="Table Grid"/>
    <w:basedOn w:val="TableNormal"/>
    <w:uiPriority w:val="39"/>
    <w:rsid w:val="009F5F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486C1C"/>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3744894">
      <w:bodyDiv w:val="1"/>
      <w:marLeft w:val="0"/>
      <w:marRight w:val="0"/>
      <w:marTop w:val="0"/>
      <w:marBottom w:val="0"/>
      <w:divBdr>
        <w:top w:val="none" w:sz="0" w:space="0" w:color="auto"/>
        <w:left w:val="none" w:sz="0" w:space="0" w:color="auto"/>
        <w:bottom w:val="none" w:sz="0" w:space="0" w:color="auto"/>
        <w:right w:val="none" w:sz="0" w:space="0" w:color="auto"/>
      </w:divBdr>
    </w:div>
    <w:div w:id="1156068779">
      <w:bodyDiv w:val="1"/>
      <w:marLeft w:val="0"/>
      <w:marRight w:val="0"/>
      <w:marTop w:val="0"/>
      <w:marBottom w:val="0"/>
      <w:divBdr>
        <w:top w:val="none" w:sz="0" w:space="0" w:color="auto"/>
        <w:left w:val="none" w:sz="0" w:space="0" w:color="auto"/>
        <w:bottom w:val="none" w:sz="0" w:space="0" w:color="auto"/>
        <w:right w:val="none" w:sz="0" w:space="0" w:color="auto"/>
      </w:divBdr>
      <w:divsChild>
        <w:div w:id="25062392">
          <w:marLeft w:val="0"/>
          <w:marRight w:val="0"/>
          <w:marTop w:val="0"/>
          <w:marBottom w:val="0"/>
          <w:divBdr>
            <w:top w:val="none" w:sz="0" w:space="0" w:color="auto"/>
            <w:left w:val="none" w:sz="0" w:space="0" w:color="auto"/>
            <w:bottom w:val="none" w:sz="0" w:space="0" w:color="auto"/>
            <w:right w:val="none" w:sz="0" w:space="0" w:color="auto"/>
          </w:divBdr>
        </w:div>
        <w:div w:id="184366862">
          <w:marLeft w:val="0"/>
          <w:marRight w:val="0"/>
          <w:marTop w:val="0"/>
          <w:marBottom w:val="0"/>
          <w:divBdr>
            <w:top w:val="none" w:sz="0" w:space="0" w:color="auto"/>
            <w:left w:val="none" w:sz="0" w:space="0" w:color="auto"/>
            <w:bottom w:val="none" w:sz="0" w:space="0" w:color="auto"/>
            <w:right w:val="none" w:sz="0" w:space="0" w:color="auto"/>
          </w:divBdr>
        </w:div>
        <w:div w:id="422992070">
          <w:marLeft w:val="0"/>
          <w:marRight w:val="0"/>
          <w:marTop w:val="0"/>
          <w:marBottom w:val="0"/>
          <w:divBdr>
            <w:top w:val="none" w:sz="0" w:space="0" w:color="auto"/>
            <w:left w:val="none" w:sz="0" w:space="0" w:color="auto"/>
            <w:bottom w:val="none" w:sz="0" w:space="0" w:color="auto"/>
            <w:right w:val="none" w:sz="0" w:space="0" w:color="auto"/>
          </w:divBdr>
        </w:div>
        <w:div w:id="475294550">
          <w:marLeft w:val="0"/>
          <w:marRight w:val="0"/>
          <w:marTop w:val="0"/>
          <w:marBottom w:val="0"/>
          <w:divBdr>
            <w:top w:val="none" w:sz="0" w:space="0" w:color="auto"/>
            <w:left w:val="none" w:sz="0" w:space="0" w:color="auto"/>
            <w:bottom w:val="none" w:sz="0" w:space="0" w:color="auto"/>
            <w:right w:val="none" w:sz="0" w:space="0" w:color="auto"/>
          </w:divBdr>
        </w:div>
        <w:div w:id="530460157">
          <w:marLeft w:val="0"/>
          <w:marRight w:val="0"/>
          <w:marTop w:val="0"/>
          <w:marBottom w:val="0"/>
          <w:divBdr>
            <w:top w:val="none" w:sz="0" w:space="0" w:color="auto"/>
            <w:left w:val="none" w:sz="0" w:space="0" w:color="auto"/>
            <w:bottom w:val="none" w:sz="0" w:space="0" w:color="auto"/>
            <w:right w:val="none" w:sz="0" w:space="0" w:color="auto"/>
          </w:divBdr>
        </w:div>
        <w:div w:id="622343938">
          <w:marLeft w:val="0"/>
          <w:marRight w:val="0"/>
          <w:marTop w:val="0"/>
          <w:marBottom w:val="0"/>
          <w:divBdr>
            <w:top w:val="none" w:sz="0" w:space="0" w:color="auto"/>
            <w:left w:val="none" w:sz="0" w:space="0" w:color="auto"/>
            <w:bottom w:val="none" w:sz="0" w:space="0" w:color="auto"/>
            <w:right w:val="none" w:sz="0" w:space="0" w:color="auto"/>
          </w:divBdr>
        </w:div>
        <w:div w:id="871649588">
          <w:marLeft w:val="0"/>
          <w:marRight w:val="0"/>
          <w:marTop w:val="0"/>
          <w:marBottom w:val="0"/>
          <w:divBdr>
            <w:top w:val="none" w:sz="0" w:space="0" w:color="auto"/>
            <w:left w:val="none" w:sz="0" w:space="0" w:color="auto"/>
            <w:bottom w:val="none" w:sz="0" w:space="0" w:color="auto"/>
            <w:right w:val="none" w:sz="0" w:space="0" w:color="auto"/>
          </w:divBdr>
        </w:div>
        <w:div w:id="931160341">
          <w:marLeft w:val="0"/>
          <w:marRight w:val="0"/>
          <w:marTop w:val="0"/>
          <w:marBottom w:val="0"/>
          <w:divBdr>
            <w:top w:val="none" w:sz="0" w:space="0" w:color="auto"/>
            <w:left w:val="none" w:sz="0" w:space="0" w:color="auto"/>
            <w:bottom w:val="none" w:sz="0" w:space="0" w:color="auto"/>
            <w:right w:val="none" w:sz="0" w:space="0" w:color="auto"/>
          </w:divBdr>
        </w:div>
        <w:div w:id="1014724477">
          <w:marLeft w:val="0"/>
          <w:marRight w:val="0"/>
          <w:marTop w:val="0"/>
          <w:marBottom w:val="0"/>
          <w:divBdr>
            <w:top w:val="none" w:sz="0" w:space="0" w:color="auto"/>
            <w:left w:val="none" w:sz="0" w:space="0" w:color="auto"/>
            <w:bottom w:val="none" w:sz="0" w:space="0" w:color="auto"/>
            <w:right w:val="none" w:sz="0" w:space="0" w:color="auto"/>
          </w:divBdr>
        </w:div>
        <w:div w:id="1071778719">
          <w:marLeft w:val="0"/>
          <w:marRight w:val="0"/>
          <w:marTop w:val="0"/>
          <w:marBottom w:val="0"/>
          <w:divBdr>
            <w:top w:val="none" w:sz="0" w:space="0" w:color="auto"/>
            <w:left w:val="none" w:sz="0" w:space="0" w:color="auto"/>
            <w:bottom w:val="none" w:sz="0" w:space="0" w:color="auto"/>
            <w:right w:val="none" w:sz="0" w:space="0" w:color="auto"/>
          </w:divBdr>
        </w:div>
        <w:div w:id="1187408079">
          <w:marLeft w:val="0"/>
          <w:marRight w:val="0"/>
          <w:marTop w:val="0"/>
          <w:marBottom w:val="0"/>
          <w:divBdr>
            <w:top w:val="none" w:sz="0" w:space="0" w:color="auto"/>
            <w:left w:val="none" w:sz="0" w:space="0" w:color="auto"/>
            <w:bottom w:val="none" w:sz="0" w:space="0" w:color="auto"/>
            <w:right w:val="none" w:sz="0" w:space="0" w:color="auto"/>
          </w:divBdr>
        </w:div>
        <w:div w:id="1209801635">
          <w:marLeft w:val="0"/>
          <w:marRight w:val="0"/>
          <w:marTop w:val="0"/>
          <w:marBottom w:val="0"/>
          <w:divBdr>
            <w:top w:val="none" w:sz="0" w:space="0" w:color="auto"/>
            <w:left w:val="none" w:sz="0" w:space="0" w:color="auto"/>
            <w:bottom w:val="none" w:sz="0" w:space="0" w:color="auto"/>
            <w:right w:val="none" w:sz="0" w:space="0" w:color="auto"/>
          </w:divBdr>
        </w:div>
        <w:div w:id="1317034046">
          <w:marLeft w:val="0"/>
          <w:marRight w:val="0"/>
          <w:marTop w:val="0"/>
          <w:marBottom w:val="0"/>
          <w:divBdr>
            <w:top w:val="none" w:sz="0" w:space="0" w:color="auto"/>
            <w:left w:val="none" w:sz="0" w:space="0" w:color="auto"/>
            <w:bottom w:val="none" w:sz="0" w:space="0" w:color="auto"/>
            <w:right w:val="none" w:sz="0" w:space="0" w:color="auto"/>
          </w:divBdr>
        </w:div>
        <w:div w:id="1321083508">
          <w:marLeft w:val="0"/>
          <w:marRight w:val="0"/>
          <w:marTop w:val="0"/>
          <w:marBottom w:val="0"/>
          <w:divBdr>
            <w:top w:val="none" w:sz="0" w:space="0" w:color="auto"/>
            <w:left w:val="none" w:sz="0" w:space="0" w:color="auto"/>
            <w:bottom w:val="none" w:sz="0" w:space="0" w:color="auto"/>
            <w:right w:val="none" w:sz="0" w:space="0" w:color="auto"/>
          </w:divBdr>
        </w:div>
        <w:div w:id="1383141791">
          <w:marLeft w:val="0"/>
          <w:marRight w:val="0"/>
          <w:marTop w:val="0"/>
          <w:marBottom w:val="0"/>
          <w:divBdr>
            <w:top w:val="none" w:sz="0" w:space="0" w:color="auto"/>
            <w:left w:val="none" w:sz="0" w:space="0" w:color="auto"/>
            <w:bottom w:val="none" w:sz="0" w:space="0" w:color="auto"/>
            <w:right w:val="none" w:sz="0" w:space="0" w:color="auto"/>
          </w:divBdr>
        </w:div>
        <w:div w:id="1528517243">
          <w:marLeft w:val="0"/>
          <w:marRight w:val="0"/>
          <w:marTop w:val="0"/>
          <w:marBottom w:val="0"/>
          <w:divBdr>
            <w:top w:val="none" w:sz="0" w:space="0" w:color="auto"/>
            <w:left w:val="none" w:sz="0" w:space="0" w:color="auto"/>
            <w:bottom w:val="none" w:sz="0" w:space="0" w:color="auto"/>
            <w:right w:val="none" w:sz="0" w:space="0" w:color="auto"/>
          </w:divBdr>
        </w:div>
        <w:div w:id="1529297746">
          <w:marLeft w:val="0"/>
          <w:marRight w:val="0"/>
          <w:marTop w:val="0"/>
          <w:marBottom w:val="0"/>
          <w:divBdr>
            <w:top w:val="none" w:sz="0" w:space="0" w:color="auto"/>
            <w:left w:val="none" w:sz="0" w:space="0" w:color="auto"/>
            <w:bottom w:val="none" w:sz="0" w:space="0" w:color="auto"/>
            <w:right w:val="none" w:sz="0" w:space="0" w:color="auto"/>
          </w:divBdr>
        </w:div>
        <w:div w:id="1546403860">
          <w:marLeft w:val="0"/>
          <w:marRight w:val="0"/>
          <w:marTop w:val="0"/>
          <w:marBottom w:val="0"/>
          <w:divBdr>
            <w:top w:val="none" w:sz="0" w:space="0" w:color="auto"/>
            <w:left w:val="none" w:sz="0" w:space="0" w:color="auto"/>
            <w:bottom w:val="none" w:sz="0" w:space="0" w:color="auto"/>
            <w:right w:val="none" w:sz="0" w:space="0" w:color="auto"/>
          </w:divBdr>
        </w:div>
        <w:div w:id="1560288921">
          <w:marLeft w:val="0"/>
          <w:marRight w:val="0"/>
          <w:marTop w:val="0"/>
          <w:marBottom w:val="0"/>
          <w:divBdr>
            <w:top w:val="none" w:sz="0" w:space="0" w:color="auto"/>
            <w:left w:val="none" w:sz="0" w:space="0" w:color="auto"/>
            <w:bottom w:val="none" w:sz="0" w:space="0" w:color="auto"/>
            <w:right w:val="none" w:sz="0" w:space="0" w:color="auto"/>
          </w:divBdr>
          <w:divsChild>
            <w:div w:id="1928729457">
              <w:marLeft w:val="0"/>
              <w:marRight w:val="150"/>
              <w:marTop w:val="0"/>
              <w:marBottom w:val="0"/>
              <w:divBdr>
                <w:top w:val="none" w:sz="0" w:space="0" w:color="auto"/>
                <w:left w:val="none" w:sz="0" w:space="0" w:color="auto"/>
                <w:bottom w:val="none" w:sz="0" w:space="0" w:color="auto"/>
                <w:right w:val="none" w:sz="0" w:space="0" w:color="auto"/>
              </w:divBdr>
            </w:div>
          </w:divsChild>
        </w:div>
        <w:div w:id="1577082349">
          <w:marLeft w:val="0"/>
          <w:marRight w:val="0"/>
          <w:marTop w:val="0"/>
          <w:marBottom w:val="0"/>
          <w:divBdr>
            <w:top w:val="none" w:sz="0" w:space="0" w:color="auto"/>
            <w:left w:val="none" w:sz="0" w:space="0" w:color="auto"/>
            <w:bottom w:val="none" w:sz="0" w:space="0" w:color="auto"/>
            <w:right w:val="none" w:sz="0" w:space="0" w:color="auto"/>
          </w:divBdr>
        </w:div>
        <w:div w:id="1634754149">
          <w:marLeft w:val="0"/>
          <w:marRight w:val="0"/>
          <w:marTop w:val="0"/>
          <w:marBottom w:val="0"/>
          <w:divBdr>
            <w:top w:val="none" w:sz="0" w:space="0" w:color="auto"/>
            <w:left w:val="none" w:sz="0" w:space="0" w:color="auto"/>
            <w:bottom w:val="none" w:sz="0" w:space="0" w:color="auto"/>
            <w:right w:val="none" w:sz="0" w:space="0" w:color="auto"/>
          </w:divBdr>
        </w:div>
        <w:div w:id="1651129825">
          <w:marLeft w:val="0"/>
          <w:marRight w:val="0"/>
          <w:marTop w:val="0"/>
          <w:marBottom w:val="0"/>
          <w:divBdr>
            <w:top w:val="none" w:sz="0" w:space="0" w:color="auto"/>
            <w:left w:val="none" w:sz="0" w:space="0" w:color="auto"/>
            <w:bottom w:val="none" w:sz="0" w:space="0" w:color="auto"/>
            <w:right w:val="none" w:sz="0" w:space="0" w:color="auto"/>
          </w:divBdr>
        </w:div>
        <w:div w:id="1656495291">
          <w:marLeft w:val="0"/>
          <w:marRight w:val="0"/>
          <w:marTop w:val="0"/>
          <w:marBottom w:val="0"/>
          <w:divBdr>
            <w:top w:val="none" w:sz="0" w:space="0" w:color="auto"/>
            <w:left w:val="none" w:sz="0" w:space="0" w:color="auto"/>
            <w:bottom w:val="none" w:sz="0" w:space="0" w:color="auto"/>
            <w:right w:val="none" w:sz="0" w:space="0" w:color="auto"/>
          </w:divBdr>
        </w:div>
        <w:div w:id="1663464758">
          <w:marLeft w:val="0"/>
          <w:marRight w:val="0"/>
          <w:marTop w:val="0"/>
          <w:marBottom w:val="0"/>
          <w:divBdr>
            <w:top w:val="none" w:sz="0" w:space="0" w:color="auto"/>
            <w:left w:val="none" w:sz="0" w:space="0" w:color="auto"/>
            <w:bottom w:val="none" w:sz="0" w:space="0" w:color="auto"/>
            <w:right w:val="none" w:sz="0" w:space="0" w:color="auto"/>
          </w:divBdr>
        </w:div>
        <w:div w:id="1744714823">
          <w:marLeft w:val="0"/>
          <w:marRight w:val="0"/>
          <w:marTop w:val="0"/>
          <w:marBottom w:val="0"/>
          <w:divBdr>
            <w:top w:val="none" w:sz="0" w:space="0" w:color="auto"/>
            <w:left w:val="none" w:sz="0" w:space="0" w:color="auto"/>
            <w:bottom w:val="none" w:sz="0" w:space="0" w:color="auto"/>
            <w:right w:val="none" w:sz="0" w:space="0" w:color="auto"/>
          </w:divBdr>
        </w:div>
        <w:div w:id="1820032019">
          <w:marLeft w:val="0"/>
          <w:marRight w:val="0"/>
          <w:marTop w:val="0"/>
          <w:marBottom w:val="0"/>
          <w:divBdr>
            <w:top w:val="none" w:sz="0" w:space="0" w:color="auto"/>
            <w:left w:val="none" w:sz="0" w:space="0" w:color="auto"/>
            <w:bottom w:val="none" w:sz="0" w:space="0" w:color="auto"/>
            <w:right w:val="none" w:sz="0" w:space="0" w:color="auto"/>
          </w:divBdr>
        </w:div>
        <w:div w:id="1861973148">
          <w:marLeft w:val="0"/>
          <w:marRight w:val="0"/>
          <w:marTop w:val="0"/>
          <w:marBottom w:val="0"/>
          <w:divBdr>
            <w:top w:val="none" w:sz="0" w:space="0" w:color="auto"/>
            <w:left w:val="none" w:sz="0" w:space="0" w:color="auto"/>
            <w:bottom w:val="none" w:sz="0" w:space="0" w:color="auto"/>
            <w:right w:val="none" w:sz="0" w:space="0" w:color="auto"/>
          </w:divBdr>
        </w:div>
        <w:div w:id="2071464551">
          <w:marLeft w:val="0"/>
          <w:marRight w:val="0"/>
          <w:marTop w:val="0"/>
          <w:marBottom w:val="0"/>
          <w:divBdr>
            <w:top w:val="none" w:sz="0" w:space="0" w:color="auto"/>
            <w:left w:val="none" w:sz="0" w:space="0" w:color="auto"/>
            <w:bottom w:val="none" w:sz="0" w:space="0" w:color="auto"/>
            <w:right w:val="none" w:sz="0" w:space="0" w:color="auto"/>
          </w:divBdr>
        </w:div>
      </w:divsChild>
    </w:div>
    <w:div w:id="1377656828">
      <w:bodyDiv w:val="1"/>
      <w:marLeft w:val="0"/>
      <w:marRight w:val="0"/>
      <w:marTop w:val="0"/>
      <w:marBottom w:val="0"/>
      <w:divBdr>
        <w:top w:val="none" w:sz="0" w:space="0" w:color="auto"/>
        <w:left w:val="none" w:sz="0" w:space="0" w:color="auto"/>
        <w:bottom w:val="none" w:sz="0" w:space="0" w:color="auto"/>
        <w:right w:val="none" w:sz="0" w:space="0" w:color="auto"/>
      </w:divBdr>
      <w:divsChild>
        <w:div w:id="1668786">
          <w:marLeft w:val="0"/>
          <w:marRight w:val="0"/>
          <w:marTop w:val="0"/>
          <w:marBottom w:val="0"/>
          <w:divBdr>
            <w:top w:val="none" w:sz="0" w:space="0" w:color="auto"/>
            <w:left w:val="none" w:sz="0" w:space="0" w:color="auto"/>
            <w:bottom w:val="none" w:sz="0" w:space="0" w:color="auto"/>
            <w:right w:val="none" w:sz="0" w:space="0" w:color="auto"/>
          </w:divBdr>
        </w:div>
        <w:div w:id="39281986">
          <w:marLeft w:val="0"/>
          <w:marRight w:val="0"/>
          <w:marTop w:val="0"/>
          <w:marBottom w:val="0"/>
          <w:divBdr>
            <w:top w:val="none" w:sz="0" w:space="0" w:color="auto"/>
            <w:left w:val="none" w:sz="0" w:space="0" w:color="auto"/>
            <w:bottom w:val="none" w:sz="0" w:space="0" w:color="auto"/>
            <w:right w:val="none" w:sz="0" w:space="0" w:color="auto"/>
          </w:divBdr>
        </w:div>
        <w:div w:id="50466555">
          <w:marLeft w:val="0"/>
          <w:marRight w:val="0"/>
          <w:marTop w:val="0"/>
          <w:marBottom w:val="0"/>
          <w:divBdr>
            <w:top w:val="none" w:sz="0" w:space="0" w:color="auto"/>
            <w:left w:val="none" w:sz="0" w:space="0" w:color="auto"/>
            <w:bottom w:val="none" w:sz="0" w:space="0" w:color="auto"/>
            <w:right w:val="none" w:sz="0" w:space="0" w:color="auto"/>
          </w:divBdr>
        </w:div>
        <w:div w:id="67314196">
          <w:marLeft w:val="0"/>
          <w:marRight w:val="0"/>
          <w:marTop w:val="0"/>
          <w:marBottom w:val="0"/>
          <w:divBdr>
            <w:top w:val="none" w:sz="0" w:space="0" w:color="auto"/>
            <w:left w:val="none" w:sz="0" w:space="0" w:color="auto"/>
            <w:bottom w:val="none" w:sz="0" w:space="0" w:color="auto"/>
            <w:right w:val="none" w:sz="0" w:space="0" w:color="auto"/>
          </w:divBdr>
        </w:div>
        <w:div w:id="191920691">
          <w:marLeft w:val="0"/>
          <w:marRight w:val="0"/>
          <w:marTop w:val="0"/>
          <w:marBottom w:val="0"/>
          <w:divBdr>
            <w:top w:val="none" w:sz="0" w:space="0" w:color="auto"/>
            <w:left w:val="none" w:sz="0" w:space="0" w:color="auto"/>
            <w:bottom w:val="none" w:sz="0" w:space="0" w:color="auto"/>
            <w:right w:val="none" w:sz="0" w:space="0" w:color="auto"/>
          </w:divBdr>
        </w:div>
        <w:div w:id="211888631">
          <w:marLeft w:val="0"/>
          <w:marRight w:val="0"/>
          <w:marTop w:val="0"/>
          <w:marBottom w:val="0"/>
          <w:divBdr>
            <w:top w:val="none" w:sz="0" w:space="0" w:color="auto"/>
            <w:left w:val="none" w:sz="0" w:space="0" w:color="auto"/>
            <w:bottom w:val="none" w:sz="0" w:space="0" w:color="auto"/>
            <w:right w:val="none" w:sz="0" w:space="0" w:color="auto"/>
          </w:divBdr>
        </w:div>
        <w:div w:id="263924823">
          <w:marLeft w:val="0"/>
          <w:marRight w:val="0"/>
          <w:marTop w:val="0"/>
          <w:marBottom w:val="0"/>
          <w:divBdr>
            <w:top w:val="none" w:sz="0" w:space="0" w:color="auto"/>
            <w:left w:val="none" w:sz="0" w:space="0" w:color="auto"/>
            <w:bottom w:val="none" w:sz="0" w:space="0" w:color="auto"/>
            <w:right w:val="none" w:sz="0" w:space="0" w:color="auto"/>
          </w:divBdr>
        </w:div>
        <w:div w:id="298655382">
          <w:marLeft w:val="0"/>
          <w:marRight w:val="0"/>
          <w:marTop w:val="0"/>
          <w:marBottom w:val="0"/>
          <w:divBdr>
            <w:top w:val="none" w:sz="0" w:space="0" w:color="auto"/>
            <w:left w:val="none" w:sz="0" w:space="0" w:color="auto"/>
            <w:bottom w:val="none" w:sz="0" w:space="0" w:color="auto"/>
            <w:right w:val="none" w:sz="0" w:space="0" w:color="auto"/>
          </w:divBdr>
        </w:div>
        <w:div w:id="696001180">
          <w:marLeft w:val="0"/>
          <w:marRight w:val="0"/>
          <w:marTop w:val="0"/>
          <w:marBottom w:val="0"/>
          <w:divBdr>
            <w:top w:val="none" w:sz="0" w:space="0" w:color="auto"/>
            <w:left w:val="none" w:sz="0" w:space="0" w:color="auto"/>
            <w:bottom w:val="none" w:sz="0" w:space="0" w:color="auto"/>
            <w:right w:val="none" w:sz="0" w:space="0" w:color="auto"/>
          </w:divBdr>
        </w:div>
        <w:div w:id="733164229">
          <w:marLeft w:val="0"/>
          <w:marRight w:val="0"/>
          <w:marTop w:val="0"/>
          <w:marBottom w:val="0"/>
          <w:divBdr>
            <w:top w:val="none" w:sz="0" w:space="0" w:color="auto"/>
            <w:left w:val="none" w:sz="0" w:space="0" w:color="auto"/>
            <w:bottom w:val="none" w:sz="0" w:space="0" w:color="auto"/>
            <w:right w:val="none" w:sz="0" w:space="0" w:color="auto"/>
          </w:divBdr>
        </w:div>
        <w:div w:id="818575778">
          <w:marLeft w:val="0"/>
          <w:marRight w:val="0"/>
          <w:marTop w:val="0"/>
          <w:marBottom w:val="0"/>
          <w:divBdr>
            <w:top w:val="none" w:sz="0" w:space="0" w:color="auto"/>
            <w:left w:val="none" w:sz="0" w:space="0" w:color="auto"/>
            <w:bottom w:val="none" w:sz="0" w:space="0" w:color="auto"/>
            <w:right w:val="none" w:sz="0" w:space="0" w:color="auto"/>
          </w:divBdr>
        </w:div>
        <w:div w:id="828667276">
          <w:marLeft w:val="0"/>
          <w:marRight w:val="0"/>
          <w:marTop w:val="0"/>
          <w:marBottom w:val="0"/>
          <w:divBdr>
            <w:top w:val="none" w:sz="0" w:space="0" w:color="auto"/>
            <w:left w:val="none" w:sz="0" w:space="0" w:color="auto"/>
            <w:bottom w:val="none" w:sz="0" w:space="0" w:color="auto"/>
            <w:right w:val="none" w:sz="0" w:space="0" w:color="auto"/>
          </w:divBdr>
        </w:div>
        <w:div w:id="882985237">
          <w:marLeft w:val="0"/>
          <w:marRight w:val="0"/>
          <w:marTop w:val="0"/>
          <w:marBottom w:val="0"/>
          <w:divBdr>
            <w:top w:val="none" w:sz="0" w:space="0" w:color="auto"/>
            <w:left w:val="none" w:sz="0" w:space="0" w:color="auto"/>
            <w:bottom w:val="none" w:sz="0" w:space="0" w:color="auto"/>
            <w:right w:val="none" w:sz="0" w:space="0" w:color="auto"/>
          </w:divBdr>
        </w:div>
        <w:div w:id="910896022">
          <w:marLeft w:val="0"/>
          <w:marRight w:val="0"/>
          <w:marTop w:val="0"/>
          <w:marBottom w:val="0"/>
          <w:divBdr>
            <w:top w:val="none" w:sz="0" w:space="0" w:color="auto"/>
            <w:left w:val="none" w:sz="0" w:space="0" w:color="auto"/>
            <w:bottom w:val="none" w:sz="0" w:space="0" w:color="auto"/>
            <w:right w:val="none" w:sz="0" w:space="0" w:color="auto"/>
          </w:divBdr>
        </w:div>
        <w:div w:id="944849759">
          <w:marLeft w:val="0"/>
          <w:marRight w:val="0"/>
          <w:marTop w:val="0"/>
          <w:marBottom w:val="0"/>
          <w:divBdr>
            <w:top w:val="none" w:sz="0" w:space="0" w:color="auto"/>
            <w:left w:val="none" w:sz="0" w:space="0" w:color="auto"/>
            <w:bottom w:val="none" w:sz="0" w:space="0" w:color="auto"/>
            <w:right w:val="none" w:sz="0" w:space="0" w:color="auto"/>
          </w:divBdr>
        </w:div>
        <w:div w:id="986975762">
          <w:marLeft w:val="0"/>
          <w:marRight w:val="0"/>
          <w:marTop w:val="0"/>
          <w:marBottom w:val="0"/>
          <w:divBdr>
            <w:top w:val="none" w:sz="0" w:space="0" w:color="auto"/>
            <w:left w:val="none" w:sz="0" w:space="0" w:color="auto"/>
            <w:bottom w:val="none" w:sz="0" w:space="0" w:color="auto"/>
            <w:right w:val="none" w:sz="0" w:space="0" w:color="auto"/>
          </w:divBdr>
        </w:div>
        <w:div w:id="1020665438">
          <w:marLeft w:val="0"/>
          <w:marRight w:val="0"/>
          <w:marTop w:val="0"/>
          <w:marBottom w:val="0"/>
          <w:divBdr>
            <w:top w:val="none" w:sz="0" w:space="0" w:color="auto"/>
            <w:left w:val="none" w:sz="0" w:space="0" w:color="auto"/>
            <w:bottom w:val="none" w:sz="0" w:space="0" w:color="auto"/>
            <w:right w:val="none" w:sz="0" w:space="0" w:color="auto"/>
          </w:divBdr>
        </w:div>
        <w:div w:id="1054692567">
          <w:marLeft w:val="0"/>
          <w:marRight w:val="0"/>
          <w:marTop w:val="0"/>
          <w:marBottom w:val="0"/>
          <w:divBdr>
            <w:top w:val="none" w:sz="0" w:space="0" w:color="auto"/>
            <w:left w:val="none" w:sz="0" w:space="0" w:color="auto"/>
            <w:bottom w:val="none" w:sz="0" w:space="0" w:color="auto"/>
            <w:right w:val="none" w:sz="0" w:space="0" w:color="auto"/>
          </w:divBdr>
        </w:div>
        <w:div w:id="1097018998">
          <w:marLeft w:val="0"/>
          <w:marRight w:val="0"/>
          <w:marTop w:val="0"/>
          <w:marBottom w:val="0"/>
          <w:divBdr>
            <w:top w:val="none" w:sz="0" w:space="0" w:color="auto"/>
            <w:left w:val="none" w:sz="0" w:space="0" w:color="auto"/>
            <w:bottom w:val="none" w:sz="0" w:space="0" w:color="auto"/>
            <w:right w:val="none" w:sz="0" w:space="0" w:color="auto"/>
          </w:divBdr>
        </w:div>
        <w:div w:id="1102651505">
          <w:marLeft w:val="0"/>
          <w:marRight w:val="0"/>
          <w:marTop w:val="0"/>
          <w:marBottom w:val="0"/>
          <w:divBdr>
            <w:top w:val="none" w:sz="0" w:space="0" w:color="auto"/>
            <w:left w:val="none" w:sz="0" w:space="0" w:color="auto"/>
            <w:bottom w:val="none" w:sz="0" w:space="0" w:color="auto"/>
            <w:right w:val="none" w:sz="0" w:space="0" w:color="auto"/>
          </w:divBdr>
        </w:div>
        <w:div w:id="1241672163">
          <w:marLeft w:val="0"/>
          <w:marRight w:val="0"/>
          <w:marTop w:val="0"/>
          <w:marBottom w:val="0"/>
          <w:divBdr>
            <w:top w:val="none" w:sz="0" w:space="0" w:color="auto"/>
            <w:left w:val="none" w:sz="0" w:space="0" w:color="auto"/>
            <w:bottom w:val="none" w:sz="0" w:space="0" w:color="auto"/>
            <w:right w:val="none" w:sz="0" w:space="0" w:color="auto"/>
          </w:divBdr>
          <w:divsChild>
            <w:div w:id="2062943698">
              <w:marLeft w:val="0"/>
              <w:marRight w:val="150"/>
              <w:marTop w:val="0"/>
              <w:marBottom w:val="0"/>
              <w:divBdr>
                <w:top w:val="none" w:sz="0" w:space="0" w:color="auto"/>
                <w:left w:val="none" w:sz="0" w:space="0" w:color="auto"/>
                <w:bottom w:val="none" w:sz="0" w:space="0" w:color="auto"/>
                <w:right w:val="none" w:sz="0" w:space="0" w:color="auto"/>
              </w:divBdr>
            </w:div>
          </w:divsChild>
        </w:div>
        <w:div w:id="1357191211">
          <w:marLeft w:val="0"/>
          <w:marRight w:val="0"/>
          <w:marTop w:val="0"/>
          <w:marBottom w:val="0"/>
          <w:divBdr>
            <w:top w:val="none" w:sz="0" w:space="0" w:color="auto"/>
            <w:left w:val="none" w:sz="0" w:space="0" w:color="auto"/>
            <w:bottom w:val="none" w:sz="0" w:space="0" w:color="auto"/>
            <w:right w:val="none" w:sz="0" w:space="0" w:color="auto"/>
          </w:divBdr>
        </w:div>
        <w:div w:id="1722711302">
          <w:marLeft w:val="0"/>
          <w:marRight w:val="0"/>
          <w:marTop w:val="0"/>
          <w:marBottom w:val="0"/>
          <w:divBdr>
            <w:top w:val="none" w:sz="0" w:space="0" w:color="auto"/>
            <w:left w:val="none" w:sz="0" w:space="0" w:color="auto"/>
            <w:bottom w:val="none" w:sz="0" w:space="0" w:color="auto"/>
            <w:right w:val="none" w:sz="0" w:space="0" w:color="auto"/>
          </w:divBdr>
        </w:div>
        <w:div w:id="1769495745">
          <w:marLeft w:val="0"/>
          <w:marRight w:val="0"/>
          <w:marTop w:val="0"/>
          <w:marBottom w:val="0"/>
          <w:divBdr>
            <w:top w:val="none" w:sz="0" w:space="0" w:color="auto"/>
            <w:left w:val="none" w:sz="0" w:space="0" w:color="auto"/>
            <w:bottom w:val="none" w:sz="0" w:space="0" w:color="auto"/>
            <w:right w:val="none" w:sz="0" w:space="0" w:color="auto"/>
          </w:divBdr>
        </w:div>
        <w:div w:id="1805811344">
          <w:marLeft w:val="0"/>
          <w:marRight w:val="0"/>
          <w:marTop w:val="0"/>
          <w:marBottom w:val="0"/>
          <w:divBdr>
            <w:top w:val="none" w:sz="0" w:space="0" w:color="auto"/>
            <w:left w:val="none" w:sz="0" w:space="0" w:color="auto"/>
            <w:bottom w:val="none" w:sz="0" w:space="0" w:color="auto"/>
            <w:right w:val="none" w:sz="0" w:space="0" w:color="auto"/>
          </w:divBdr>
        </w:div>
        <w:div w:id="1887326961">
          <w:marLeft w:val="0"/>
          <w:marRight w:val="0"/>
          <w:marTop w:val="0"/>
          <w:marBottom w:val="0"/>
          <w:divBdr>
            <w:top w:val="none" w:sz="0" w:space="0" w:color="auto"/>
            <w:left w:val="none" w:sz="0" w:space="0" w:color="auto"/>
            <w:bottom w:val="none" w:sz="0" w:space="0" w:color="auto"/>
            <w:right w:val="none" w:sz="0" w:space="0" w:color="auto"/>
          </w:divBdr>
        </w:div>
        <w:div w:id="1918830778">
          <w:marLeft w:val="0"/>
          <w:marRight w:val="0"/>
          <w:marTop w:val="0"/>
          <w:marBottom w:val="0"/>
          <w:divBdr>
            <w:top w:val="none" w:sz="0" w:space="0" w:color="auto"/>
            <w:left w:val="none" w:sz="0" w:space="0" w:color="auto"/>
            <w:bottom w:val="none" w:sz="0" w:space="0" w:color="auto"/>
            <w:right w:val="none" w:sz="0" w:space="0" w:color="auto"/>
          </w:divBdr>
        </w:div>
        <w:div w:id="2063359724">
          <w:marLeft w:val="0"/>
          <w:marRight w:val="0"/>
          <w:marTop w:val="0"/>
          <w:marBottom w:val="0"/>
          <w:divBdr>
            <w:top w:val="none" w:sz="0" w:space="0" w:color="auto"/>
            <w:left w:val="none" w:sz="0" w:space="0" w:color="auto"/>
            <w:bottom w:val="none" w:sz="0" w:space="0" w:color="auto"/>
            <w:right w:val="none" w:sz="0" w:space="0" w:color="auto"/>
          </w:divBdr>
        </w:div>
      </w:divsChild>
    </w:div>
    <w:div w:id="1426489033">
      <w:bodyDiv w:val="1"/>
      <w:marLeft w:val="0"/>
      <w:marRight w:val="0"/>
      <w:marTop w:val="0"/>
      <w:marBottom w:val="0"/>
      <w:divBdr>
        <w:top w:val="none" w:sz="0" w:space="0" w:color="auto"/>
        <w:left w:val="none" w:sz="0" w:space="0" w:color="auto"/>
        <w:bottom w:val="none" w:sz="0" w:space="0" w:color="auto"/>
        <w:right w:val="none" w:sz="0" w:space="0" w:color="auto"/>
      </w:divBdr>
    </w:div>
    <w:div w:id="1455253796">
      <w:bodyDiv w:val="1"/>
      <w:marLeft w:val="0"/>
      <w:marRight w:val="0"/>
      <w:marTop w:val="0"/>
      <w:marBottom w:val="0"/>
      <w:divBdr>
        <w:top w:val="none" w:sz="0" w:space="0" w:color="auto"/>
        <w:left w:val="none" w:sz="0" w:space="0" w:color="auto"/>
        <w:bottom w:val="none" w:sz="0" w:space="0" w:color="auto"/>
        <w:right w:val="none" w:sz="0" w:space="0" w:color="auto"/>
      </w:divBdr>
    </w:div>
    <w:div w:id="1477065630">
      <w:bodyDiv w:val="1"/>
      <w:marLeft w:val="0"/>
      <w:marRight w:val="0"/>
      <w:marTop w:val="0"/>
      <w:marBottom w:val="0"/>
      <w:divBdr>
        <w:top w:val="none" w:sz="0" w:space="0" w:color="auto"/>
        <w:left w:val="none" w:sz="0" w:space="0" w:color="auto"/>
        <w:bottom w:val="none" w:sz="0" w:space="0" w:color="auto"/>
        <w:right w:val="none" w:sz="0" w:space="0" w:color="auto"/>
      </w:divBdr>
    </w:div>
    <w:div w:id="1695615772">
      <w:bodyDiv w:val="1"/>
      <w:marLeft w:val="0"/>
      <w:marRight w:val="0"/>
      <w:marTop w:val="0"/>
      <w:marBottom w:val="0"/>
      <w:divBdr>
        <w:top w:val="none" w:sz="0" w:space="0" w:color="auto"/>
        <w:left w:val="none" w:sz="0" w:space="0" w:color="auto"/>
        <w:bottom w:val="none" w:sz="0" w:space="0" w:color="auto"/>
        <w:right w:val="none" w:sz="0" w:space="0" w:color="auto"/>
      </w:divBdr>
    </w:div>
    <w:div w:id="204544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microsoft.com/office/2020/10/relationships/intelligence" Target="intelligence2.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D4E8F-E826-B646-AF59-7453354DD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32</Pages>
  <Words>46423</Words>
  <Characters>264616</Characters>
  <Application>Microsoft Office Word</Application>
  <DocSecurity>0</DocSecurity>
  <Lines>2205</Lines>
  <Paragraphs>620</Paragraphs>
  <ScaleCrop>false</ScaleCrop>
  <Company/>
  <LinksUpToDate>false</LinksUpToDate>
  <CharactersWithSpaces>310419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Kulkarni</dc:creator>
  <cp:keywords/>
  <dc:description/>
  <cp:lastModifiedBy>Pranav Kulkarni</cp:lastModifiedBy>
  <cp:revision>1546</cp:revision>
  <cp:lastPrinted>2025-08-26T22:08:00Z</cp:lastPrinted>
  <dcterms:created xsi:type="dcterms:W3CDTF">2025-01-14T04:35:00Z</dcterms:created>
  <dcterms:modified xsi:type="dcterms:W3CDTF">2025-09-02T23:32:00Z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ons" value="true"/&gt;&lt;pref name="dontAskDelayCitationUpdates" value="true"/&gt;&lt;pref name="delayCitationUpdates" value="true"/&gt;&lt;/prefs&gt;&lt;/data&gt;</vt:lpwstr>
  </property>
  <property fmtid="{D5CDD505-2E9C-101B-9397-08002B2CF9AE}" pid="3" name="ZOTERO_PREF_1">
    <vt:lpwstr>&lt;data data-version="3" zotero-version="6.0.37"&gt;&lt;session id="HNG1pw2E"/&gt;&lt;style id="http://www.zotero.org/styles/nature" hasBibliography="1" bibliographyStyleHasBeenSet="1"/&gt;&lt;prefs&gt;&lt;pref name="fieldType" value="Field"/&gt;&lt;pref name="automaticJournalAbbreviati</vt:lpwstr>
  </property>
</Properties>
</file>